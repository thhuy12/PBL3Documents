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466511" w14:textId="77777777" w:rsidR="0076195F" w:rsidRDefault="00E31EF7" w:rsidP="00E31EF7">
      <w:pPr>
        <w:jc w:val="center"/>
        <w:rPr>
          <w:rFonts w:ascii="Times New Roman" w:hAnsi="Times New Roman" w:cs="Times New Roman"/>
          <w:b/>
          <w:bCs/>
          <w:sz w:val="28"/>
          <w:szCs w:val="28"/>
          <w:lang w:val="vi-VN"/>
        </w:rPr>
      </w:pPr>
      <w:r w:rsidRPr="0076195F">
        <w:rPr>
          <w:rFonts w:ascii="Times New Roman" w:hAnsi="Times New Roman" w:cs="Times New Roman"/>
          <w:b/>
          <w:bCs/>
          <w:sz w:val="28"/>
          <w:szCs w:val="28"/>
          <w:lang w:val="vi-VN"/>
        </w:rPr>
        <w:t>LỜI NÓI ĐẦU</w:t>
      </w:r>
    </w:p>
    <w:p w14:paraId="4786749B" w14:textId="77777777" w:rsidR="002315B3" w:rsidRDefault="002315B3" w:rsidP="002315B3">
      <w:pPr>
        <w:rPr>
          <w:rFonts w:ascii="Times New Roman" w:hAnsi="Times New Roman" w:cs="Times New Roman"/>
          <w:b/>
          <w:bCs/>
          <w:sz w:val="28"/>
          <w:szCs w:val="28"/>
          <w:lang w:val="vi-VN"/>
        </w:rPr>
      </w:pPr>
    </w:p>
    <w:p w14:paraId="0C344B8F" w14:textId="6643AA24" w:rsidR="002315B3" w:rsidRDefault="002315B3" w:rsidP="002315B3">
      <w:pPr>
        <w:rPr>
          <w:rFonts w:ascii="Times New Roman" w:hAnsi="Times New Roman" w:cs="Times New Roman"/>
          <w:sz w:val="26"/>
          <w:szCs w:val="26"/>
          <w:lang w:val="vi-VN"/>
        </w:rPr>
      </w:pPr>
      <w:r w:rsidRPr="00C5616D">
        <w:rPr>
          <w:rFonts w:ascii="Times New Roman" w:hAnsi="Times New Roman" w:cs="Times New Roman"/>
          <w:sz w:val="26"/>
          <w:szCs w:val="26"/>
          <w:lang w:val="vi-VN"/>
        </w:rPr>
        <w:t>Mô hình Mobility được sử dụng để mô phỏng tọa độ của đối tượng theo hệ trục tọa độ Cartesian và tốc độ của đối tượn</w:t>
      </w:r>
      <w:r>
        <w:rPr>
          <w:rFonts w:ascii="Times New Roman" w:hAnsi="Times New Roman" w:cs="Times New Roman"/>
          <w:sz w:val="26"/>
          <w:szCs w:val="26"/>
          <w:lang w:val="vi-VN"/>
        </w:rPr>
        <w:t>g. Mô hình này thường được sử dụng trong việc mô phỏng quá trình di chuyển và trao đổi dữ liệu của các mạng di động (MANET) như VANET, FANET. Trong báo cáo này, nhóm em thực thi mô phỏng quá trình trao đổi dữ liệu trên mạng VANET, là loại mạng dành cho các loại phương tiện trên đường bộ.</w:t>
      </w:r>
    </w:p>
    <w:p w14:paraId="683705E0" w14:textId="32C1C15A" w:rsidR="00804A28" w:rsidRPr="00804A28" w:rsidRDefault="00804A28" w:rsidP="002315B3">
      <w:pPr>
        <w:rPr>
          <w:rFonts w:ascii="Times New Roman" w:hAnsi="Times New Roman" w:cs="Times New Roman"/>
          <w:sz w:val="26"/>
          <w:szCs w:val="26"/>
          <w:vertAlign w:val="superscript"/>
          <w:lang w:val="vi-VN"/>
        </w:rPr>
      </w:pPr>
    </w:p>
    <w:p w14:paraId="60FC6C08" w14:textId="71BD5ACD" w:rsidR="00395964" w:rsidRPr="00C5616D" w:rsidRDefault="00395964" w:rsidP="002315B3">
      <w:pPr>
        <w:rPr>
          <w:rFonts w:ascii="Times New Roman" w:hAnsi="Times New Roman" w:cs="Times New Roman"/>
          <w:sz w:val="26"/>
          <w:szCs w:val="26"/>
          <w:lang w:val="vi-VN"/>
        </w:rPr>
      </w:pPr>
    </w:p>
    <w:p w14:paraId="03508463" w14:textId="298AA91D" w:rsidR="00E31EF7" w:rsidRPr="0076195F" w:rsidRDefault="00E31EF7" w:rsidP="002315B3">
      <w:pPr>
        <w:rPr>
          <w:rFonts w:ascii="Times New Roman" w:hAnsi="Times New Roman" w:cs="Times New Roman"/>
          <w:b/>
          <w:bCs/>
          <w:sz w:val="28"/>
          <w:szCs w:val="28"/>
        </w:rPr>
      </w:pPr>
      <w:r w:rsidRPr="0076195F">
        <w:rPr>
          <w:rFonts w:ascii="Times New Roman" w:hAnsi="Times New Roman" w:cs="Times New Roman"/>
          <w:b/>
          <w:bCs/>
          <w:sz w:val="28"/>
          <w:szCs w:val="28"/>
        </w:rPr>
        <w:br w:type="page"/>
      </w:r>
    </w:p>
    <w:p w14:paraId="34F3F139" w14:textId="27E9933F" w:rsidR="005E78AC" w:rsidRDefault="003F00E9" w:rsidP="005E78AC">
      <w:pPr>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lastRenderedPageBreak/>
        <w:t>DANH SÁCH THÀNH VIÊN</w:t>
      </w:r>
    </w:p>
    <w:p w14:paraId="332F4084" w14:textId="77777777" w:rsidR="003F00E9" w:rsidRDefault="003F00E9" w:rsidP="005E78AC">
      <w:pPr>
        <w:jc w:val="center"/>
        <w:rPr>
          <w:rFonts w:ascii="Times New Roman" w:hAnsi="Times New Roman" w:cs="Times New Roman"/>
          <w:b/>
          <w:bCs/>
          <w:sz w:val="28"/>
          <w:szCs w:val="28"/>
          <w:lang w:val="vi-VN"/>
        </w:rPr>
      </w:pPr>
    </w:p>
    <w:tbl>
      <w:tblPr>
        <w:tblStyle w:val="LiBang"/>
        <w:tblW w:w="0" w:type="auto"/>
        <w:jc w:val="center"/>
        <w:tblLook w:val="04A0" w:firstRow="1" w:lastRow="0" w:firstColumn="1" w:lastColumn="0" w:noHBand="0" w:noVBand="1"/>
      </w:tblPr>
      <w:tblGrid>
        <w:gridCol w:w="2407"/>
        <w:gridCol w:w="2526"/>
        <w:gridCol w:w="2802"/>
      </w:tblGrid>
      <w:tr w:rsidR="003F00E9" w14:paraId="439F5981" w14:textId="77777777" w:rsidTr="003F00E9">
        <w:trPr>
          <w:jc w:val="center"/>
        </w:trPr>
        <w:tc>
          <w:tcPr>
            <w:tcW w:w="2407" w:type="dxa"/>
          </w:tcPr>
          <w:p w14:paraId="290CC87F" w14:textId="297D3321" w:rsidR="003F00E9" w:rsidRDefault="003F00E9" w:rsidP="00CE7A72">
            <w:pPr>
              <w:rPr>
                <w:rFonts w:ascii="Times New Roman" w:hAnsi="Times New Roman" w:cs="Times New Roman"/>
                <w:sz w:val="26"/>
                <w:szCs w:val="26"/>
                <w:lang w:val="vi-VN"/>
              </w:rPr>
            </w:pPr>
            <w:r>
              <w:rPr>
                <w:rFonts w:ascii="Times New Roman" w:hAnsi="Times New Roman" w:cs="Times New Roman"/>
                <w:sz w:val="26"/>
                <w:szCs w:val="26"/>
                <w:lang w:val="vi-VN"/>
              </w:rPr>
              <w:t>Họ và tên</w:t>
            </w:r>
          </w:p>
        </w:tc>
        <w:tc>
          <w:tcPr>
            <w:tcW w:w="2526" w:type="dxa"/>
          </w:tcPr>
          <w:p w14:paraId="6A746988" w14:textId="214DC775" w:rsidR="003F00E9" w:rsidRDefault="003F00E9" w:rsidP="00CE7A72">
            <w:pPr>
              <w:rPr>
                <w:rFonts w:ascii="Times New Roman" w:hAnsi="Times New Roman" w:cs="Times New Roman"/>
                <w:sz w:val="26"/>
                <w:szCs w:val="26"/>
                <w:lang w:val="vi-VN"/>
              </w:rPr>
            </w:pPr>
            <w:r>
              <w:rPr>
                <w:rFonts w:ascii="Times New Roman" w:hAnsi="Times New Roman" w:cs="Times New Roman"/>
                <w:sz w:val="26"/>
                <w:szCs w:val="26"/>
                <w:lang w:val="vi-VN"/>
              </w:rPr>
              <w:t>MSSV</w:t>
            </w:r>
          </w:p>
        </w:tc>
        <w:tc>
          <w:tcPr>
            <w:tcW w:w="2802" w:type="dxa"/>
          </w:tcPr>
          <w:p w14:paraId="0F01657E" w14:textId="663EB558" w:rsidR="003F00E9" w:rsidRDefault="003F00E9" w:rsidP="00CE7A72">
            <w:pPr>
              <w:rPr>
                <w:rFonts w:ascii="Times New Roman" w:hAnsi="Times New Roman" w:cs="Times New Roman"/>
                <w:sz w:val="26"/>
                <w:szCs w:val="26"/>
                <w:lang w:val="vi-VN"/>
              </w:rPr>
            </w:pPr>
            <w:r>
              <w:rPr>
                <w:rFonts w:ascii="Times New Roman" w:hAnsi="Times New Roman" w:cs="Times New Roman"/>
                <w:sz w:val="26"/>
                <w:szCs w:val="26"/>
                <w:lang w:val="vi-VN"/>
              </w:rPr>
              <w:t>Phần trăm công việc</w:t>
            </w:r>
          </w:p>
        </w:tc>
      </w:tr>
      <w:tr w:rsidR="005413F0" w14:paraId="19F62DEE" w14:textId="104C214D" w:rsidTr="003F00E9">
        <w:trPr>
          <w:jc w:val="center"/>
        </w:trPr>
        <w:tc>
          <w:tcPr>
            <w:tcW w:w="2407" w:type="dxa"/>
          </w:tcPr>
          <w:p w14:paraId="7A385848" w14:textId="2A712EE3" w:rsidR="005413F0" w:rsidRDefault="005413F0" w:rsidP="00CE7A72">
            <w:pPr>
              <w:rPr>
                <w:rFonts w:ascii="Times New Roman" w:hAnsi="Times New Roman" w:cs="Times New Roman"/>
                <w:sz w:val="26"/>
                <w:szCs w:val="26"/>
                <w:lang w:val="vi-VN"/>
              </w:rPr>
            </w:pPr>
            <w:r>
              <w:rPr>
                <w:rFonts w:ascii="Times New Roman" w:hAnsi="Times New Roman" w:cs="Times New Roman"/>
                <w:sz w:val="26"/>
                <w:szCs w:val="26"/>
                <w:lang w:val="vi-VN"/>
              </w:rPr>
              <w:t>Nguyễn Hữu Minh</w:t>
            </w:r>
          </w:p>
        </w:tc>
        <w:tc>
          <w:tcPr>
            <w:tcW w:w="2526" w:type="dxa"/>
          </w:tcPr>
          <w:p w14:paraId="5E9FB159" w14:textId="5D3C81C3" w:rsidR="005413F0" w:rsidRDefault="005413F0" w:rsidP="00CE7A72">
            <w:pPr>
              <w:rPr>
                <w:rFonts w:ascii="Times New Roman" w:hAnsi="Times New Roman" w:cs="Times New Roman"/>
                <w:sz w:val="26"/>
                <w:szCs w:val="26"/>
                <w:lang w:val="vi-VN"/>
              </w:rPr>
            </w:pPr>
            <w:r>
              <w:rPr>
                <w:rFonts w:ascii="Times New Roman" w:hAnsi="Times New Roman" w:cs="Times New Roman"/>
                <w:sz w:val="26"/>
                <w:szCs w:val="26"/>
                <w:lang w:val="vi-VN"/>
              </w:rPr>
              <w:t>106210245</w:t>
            </w:r>
          </w:p>
        </w:tc>
        <w:tc>
          <w:tcPr>
            <w:tcW w:w="2802" w:type="dxa"/>
          </w:tcPr>
          <w:p w14:paraId="2F639274" w14:textId="091DEDB4" w:rsidR="005413F0" w:rsidRDefault="005413F0" w:rsidP="00CE7A72">
            <w:pPr>
              <w:rPr>
                <w:rFonts w:ascii="Times New Roman" w:hAnsi="Times New Roman" w:cs="Times New Roman"/>
                <w:sz w:val="26"/>
                <w:szCs w:val="26"/>
                <w:lang w:val="vi-VN"/>
              </w:rPr>
            </w:pPr>
            <w:r>
              <w:rPr>
                <w:rFonts w:ascii="Times New Roman" w:hAnsi="Times New Roman" w:cs="Times New Roman"/>
                <w:sz w:val="26"/>
                <w:szCs w:val="26"/>
                <w:lang w:val="vi-VN"/>
              </w:rPr>
              <w:t>45%</w:t>
            </w:r>
          </w:p>
        </w:tc>
      </w:tr>
      <w:tr w:rsidR="005413F0" w14:paraId="5DBD602B" w14:textId="78C87156" w:rsidTr="003F00E9">
        <w:trPr>
          <w:jc w:val="center"/>
        </w:trPr>
        <w:tc>
          <w:tcPr>
            <w:tcW w:w="2407" w:type="dxa"/>
          </w:tcPr>
          <w:p w14:paraId="144CC95F" w14:textId="30EADB59" w:rsidR="005413F0" w:rsidRDefault="005413F0" w:rsidP="00CE7A72">
            <w:pPr>
              <w:rPr>
                <w:rFonts w:ascii="Times New Roman" w:hAnsi="Times New Roman" w:cs="Times New Roman"/>
                <w:sz w:val="26"/>
                <w:szCs w:val="26"/>
                <w:lang w:val="vi-VN"/>
              </w:rPr>
            </w:pPr>
            <w:r>
              <w:rPr>
                <w:rFonts w:ascii="Times New Roman" w:hAnsi="Times New Roman" w:cs="Times New Roman"/>
                <w:sz w:val="26"/>
                <w:szCs w:val="26"/>
                <w:lang w:val="vi-VN"/>
              </w:rPr>
              <w:t>Hoàng Khắc Trung Hiếu</w:t>
            </w:r>
          </w:p>
        </w:tc>
        <w:tc>
          <w:tcPr>
            <w:tcW w:w="2526" w:type="dxa"/>
          </w:tcPr>
          <w:p w14:paraId="60D6070B" w14:textId="1FF428AD" w:rsidR="005413F0" w:rsidRDefault="005413F0" w:rsidP="00CE7A72">
            <w:pPr>
              <w:rPr>
                <w:rFonts w:ascii="Times New Roman" w:hAnsi="Times New Roman" w:cs="Times New Roman"/>
                <w:sz w:val="26"/>
                <w:szCs w:val="26"/>
                <w:lang w:val="vi-VN"/>
              </w:rPr>
            </w:pPr>
            <w:r>
              <w:rPr>
                <w:rFonts w:ascii="Times New Roman" w:hAnsi="Times New Roman" w:cs="Times New Roman"/>
                <w:sz w:val="26"/>
                <w:szCs w:val="26"/>
                <w:lang w:val="vi-VN"/>
              </w:rPr>
              <w:t>106210047</w:t>
            </w:r>
          </w:p>
        </w:tc>
        <w:tc>
          <w:tcPr>
            <w:tcW w:w="2802" w:type="dxa"/>
          </w:tcPr>
          <w:p w14:paraId="0DD9206B" w14:textId="768B2381" w:rsidR="005413F0" w:rsidRDefault="005413F0" w:rsidP="00CE7A72">
            <w:pPr>
              <w:rPr>
                <w:rFonts w:ascii="Times New Roman" w:hAnsi="Times New Roman" w:cs="Times New Roman"/>
                <w:sz w:val="26"/>
                <w:szCs w:val="26"/>
                <w:lang w:val="vi-VN"/>
              </w:rPr>
            </w:pPr>
            <w:r>
              <w:rPr>
                <w:rFonts w:ascii="Times New Roman" w:hAnsi="Times New Roman" w:cs="Times New Roman"/>
                <w:sz w:val="26"/>
                <w:szCs w:val="26"/>
                <w:lang w:val="vi-VN"/>
              </w:rPr>
              <w:t>55%</w:t>
            </w:r>
          </w:p>
        </w:tc>
      </w:tr>
    </w:tbl>
    <w:p w14:paraId="33E6B266" w14:textId="77777777" w:rsidR="00CE7A72" w:rsidRPr="00CE7A72" w:rsidRDefault="00CE7A72" w:rsidP="00CE7A72">
      <w:pPr>
        <w:rPr>
          <w:rFonts w:ascii="Times New Roman" w:hAnsi="Times New Roman" w:cs="Times New Roman"/>
          <w:sz w:val="26"/>
          <w:szCs w:val="26"/>
          <w:lang w:val="vi-VN"/>
        </w:rPr>
      </w:pPr>
    </w:p>
    <w:p w14:paraId="3BCDE5DE" w14:textId="77777777" w:rsidR="00E31EF7" w:rsidRPr="00E31EF7" w:rsidRDefault="00E31EF7" w:rsidP="00E31EF7">
      <w:pPr>
        <w:rPr>
          <w:rFonts w:ascii="Times New Roman" w:hAnsi="Times New Roman" w:cs="Times New Roman"/>
          <w:sz w:val="26"/>
          <w:szCs w:val="26"/>
          <w:lang w:val="vi-VN"/>
        </w:rPr>
      </w:pPr>
    </w:p>
    <w:p w14:paraId="0FF26AE4" w14:textId="320B5049" w:rsidR="58648E0B" w:rsidRPr="007A729A" w:rsidRDefault="0060523A" w:rsidP="6B9ABEEE">
      <w:pPr>
        <w:rPr>
          <w:rFonts w:ascii="Times New Roman" w:hAnsi="Times New Roman" w:cs="Times New Roman"/>
          <w:sz w:val="26"/>
          <w:szCs w:val="26"/>
          <w:lang w:val="vi-VN"/>
        </w:rPr>
      </w:pPr>
      <w:r>
        <w:rPr>
          <w:rFonts w:ascii="Times New Roman" w:hAnsi="Times New Roman" w:cs="Times New Roman"/>
          <w:sz w:val="26"/>
          <w:szCs w:val="26"/>
        </w:rPr>
        <w:br w:type="page"/>
      </w:r>
    </w:p>
    <w:p w14:paraId="166D6C5F" w14:textId="6ECC92AF" w:rsidR="00CD5BD4" w:rsidRDefault="009F2463" w:rsidP="00CD5BD4">
      <w:pPr>
        <w:pStyle w:val="oancuaDanhsach"/>
        <w:numPr>
          <w:ilvl w:val="0"/>
          <w:numId w:val="10"/>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Mô tả các thành phần trong </w:t>
      </w:r>
      <w:r w:rsidR="00103BF7">
        <w:rPr>
          <w:rFonts w:ascii="Times New Roman" w:hAnsi="Times New Roman" w:cs="Times New Roman"/>
          <w:sz w:val="26"/>
          <w:szCs w:val="26"/>
          <w:lang w:val="vi-VN"/>
        </w:rPr>
        <w:t>mô hình mạng Mobility sử dụng NS3</w:t>
      </w:r>
    </w:p>
    <w:p w14:paraId="6CF5E040" w14:textId="3C517EA7" w:rsidR="00957621" w:rsidRPr="00CD5BD4" w:rsidRDefault="0088270D" w:rsidP="00CD5BD4">
      <w:pPr>
        <w:pStyle w:val="oancuaDanhsach"/>
        <w:numPr>
          <w:ilvl w:val="1"/>
          <w:numId w:val="10"/>
        </w:numPr>
        <w:rPr>
          <w:rFonts w:ascii="Times New Roman" w:hAnsi="Times New Roman" w:cs="Times New Roman"/>
          <w:sz w:val="26"/>
          <w:szCs w:val="26"/>
          <w:lang w:val="vi-VN"/>
        </w:rPr>
      </w:pPr>
      <w:r w:rsidRPr="00CD5BD4">
        <w:rPr>
          <w:rFonts w:ascii="Times New Roman" w:hAnsi="Times New Roman" w:cs="Times New Roman"/>
          <w:sz w:val="26"/>
          <w:szCs w:val="26"/>
          <w:lang w:val="vi-VN"/>
        </w:rPr>
        <w:t>Mô tả các thành phần trong mạng Mobility:</w:t>
      </w:r>
    </w:p>
    <w:p w14:paraId="06DE157D" w14:textId="033D2972" w:rsidR="00B95273" w:rsidRPr="00C5616D" w:rsidRDefault="00CF2AF7" w:rsidP="00CF2AF7">
      <w:pPr>
        <w:ind w:left="630" w:firstLine="720"/>
        <w:rPr>
          <w:rFonts w:ascii="Times New Roman" w:hAnsi="Times New Roman" w:cs="Times New Roman"/>
          <w:sz w:val="26"/>
          <w:szCs w:val="26"/>
          <w:lang w:val="vi-VN"/>
        </w:rPr>
      </w:pPr>
      <w:r>
        <w:rPr>
          <w:rFonts w:ascii="Times New Roman" w:hAnsi="Times New Roman" w:cs="Times New Roman"/>
          <w:sz w:val="26"/>
          <w:szCs w:val="26"/>
          <w:lang w:val="vi-VN"/>
        </w:rPr>
        <w:t>1</w:t>
      </w:r>
      <w:r w:rsidR="001343D1" w:rsidRPr="00C5616D">
        <w:rPr>
          <w:rFonts w:ascii="Times New Roman" w:hAnsi="Times New Roman" w:cs="Times New Roman"/>
          <w:sz w:val="26"/>
          <w:szCs w:val="26"/>
          <w:lang w:val="vi-VN"/>
        </w:rPr>
        <w:t>.1</w:t>
      </w:r>
      <w:r>
        <w:rPr>
          <w:rFonts w:ascii="Times New Roman" w:hAnsi="Times New Roman" w:cs="Times New Roman"/>
          <w:sz w:val="26"/>
          <w:szCs w:val="26"/>
          <w:lang w:val="vi-VN"/>
        </w:rPr>
        <w:t>.1</w:t>
      </w:r>
      <w:r w:rsidR="001343D1" w:rsidRPr="00C5616D">
        <w:rPr>
          <w:rFonts w:ascii="Times New Roman" w:hAnsi="Times New Roman" w:cs="Times New Roman"/>
          <w:sz w:val="26"/>
          <w:szCs w:val="26"/>
          <w:lang w:val="vi-VN"/>
        </w:rPr>
        <w:t xml:space="preserve"> </w:t>
      </w:r>
      <w:r w:rsidR="00DA34C1" w:rsidRPr="00C5616D">
        <w:rPr>
          <w:rFonts w:ascii="Times New Roman" w:hAnsi="Times New Roman" w:cs="Times New Roman"/>
          <w:sz w:val="26"/>
          <w:szCs w:val="26"/>
          <w:lang w:val="vi-VN"/>
        </w:rPr>
        <w:t>Mô tả c</w:t>
      </w:r>
      <w:r w:rsidR="005435B8" w:rsidRPr="00C5616D">
        <w:rPr>
          <w:rFonts w:ascii="Times New Roman" w:hAnsi="Times New Roman" w:cs="Times New Roman"/>
          <w:sz w:val="26"/>
          <w:szCs w:val="26"/>
          <w:lang w:val="vi-VN"/>
        </w:rPr>
        <w:t xml:space="preserve">ác </w:t>
      </w:r>
      <w:r w:rsidR="007D7BC4" w:rsidRPr="00C5616D">
        <w:rPr>
          <w:rFonts w:ascii="Times New Roman" w:hAnsi="Times New Roman" w:cs="Times New Roman"/>
          <w:sz w:val="26"/>
          <w:szCs w:val="26"/>
          <w:lang w:val="vi-VN"/>
        </w:rPr>
        <w:t>base class</w:t>
      </w:r>
      <w:r w:rsidR="00DA34C1" w:rsidRPr="00C5616D">
        <w:rPr>
          <w:rFonts w:ascii="Times New Roman" w:hAnsi="Times New Roman" w:cs="Times New Roman"/>
          <w:sz w:val="26"/>
          <w:szCs w:val="26"/>
          <w:lang w:val="vi-VN"/>
        </w:rPr>
        <w:t xml:space="preserve"> của mô hình Mobility:</w:t>
      </w:r>
    </w:p>
    <w:p w14:paraId="28ABD23F" w14:textId="1D681AD8" w:rsidR="00DA34C1" w:rsidRPr="00C5616D" w:rsidRDefault="00CF2AF7" w:rsidP="00CF2AF7">
      <w:pPr>
        <w:ind w:left="630" w:firstLine="720"/>
        <w:rPr>
          <w:rFonts w:ascii="Times New Roman" w:hAnsi="Times New Roman" w:cs="Times New Roman"/>
          <w:sz w:val="26"/>
          <w:szCs w:val="26"/>
          <w:lang w:val="vi-VN"/>
        </w:rPr>
      </w:pPr>
      <w:r>
        <w:rPr>
          <w:rFonts w:ascii="Times New Roman" w:hAnsi="Times New Roman" w:cs="Times New Roman"/>
          <w:sz w:val="26"/>
          <w:szCs w:val="26"/>
          <w:lang w:val="vi-VN"/>
        </w:rPr>
        <w:t>1.1</w:t>
      </w:r>
      <w:r w:rsidR="00DA34C1" w:rsidRPr="00C5616D">
        <w:rPr>
          <w:rFonts w:ascii="Times New Roman" w:hAnsi="Times New Roman" w:cs="Times New Roman"/>
          <w:sz w:val="26"/>
          <w:szCs w:val="26"/>
          <w:lang w:val="vi-VN"/>
        </w:rPr>
        <w:t>.1.1</w:t>
      </w:r>
      <w:r w:rsidR="00524548" w:rsidRPr="00C5616D">
        <w:rPr>
          <w:rFonts w:ascii="Times New Roman" w:hAnsi="Times New Roman" w:cs="Times New Roman"/>
          <w:sz w:val="26"/>
          <w:szCs w:val="26"/>
          <w:lang w:val="vi-VN"/>
        </w:rPr>
        <w:t xml:space="preserve"> </w:t>
      </w:r>
      <w:r w:rsidR="001B0EF8" w:rsidRPr="00C5616D">
        <w:rPr>
          <w:rFonts w:ascii="Times New Roman" w:hAnsi="Times New Roman" w:cs="Times New Roman"/>
          <w:sz w:val="26"/>
          <w:szCs w:val="26"/>
          <w:lang w:val="vi-VN"/>
        </w:rPr>
        <w:t xml:space="preserve">Phương thức </w:t>
      </w:r>
      <w:r w:rsidR="00844347" w:rsidRPr="00C5616D">
        <w:rPr>
          <w:rFonts w:ascii="Times New Roman" w:hAnsi="Times New Roman" w:cs="Times New Roman"/>
          <w:sz w:val="26"/>
          <w:szCs w:val="26"/>
          <w:lang w:val="vi-VN"/>
        </w:rPr>
        <w:t>GetPosition</w:t>
      </w:r>
      <w:r w:rsidR="00C946B8" w:rsidRPr="00C5616D">
        <w:rPr>
          <w:rFonts w:ascii="Times New Roman" w:hAnsi="Times New Roman" w:cs="Times New Roman"/>
          <w:sz w:val="26"/>
          <w:szCs w:val="26"/>
          <w:lang w:val="vi-VN"/>
        </w:rPr>
        <w:t>()</w:t>
      </w:r>
    </w:p>
    <w:p w14:paraId="7E8DFE9C" w14:textId="77777777" w:rsidR="003339A0" w:rsidRDefault="003339A0" w:rsidP="00347369">
      <w:pPr>
        <w:rPr>
          <w:ins w:id="0" w:author="{68CCD3BC-B973-45EB-ABD7-016E88436000}" w:date="2024-11-11T23:12:00Z" w16du:dateUtc="2024-11-11T16:12:00Z"/>
          <w:rFonts w:ascii="Times New Roman" w:hAnsi="Times New Roman" w:cs="Times New Roman"/>
          <w:sz w:val="26"/>
          <w:szCs w:val="26"/>
          <w:lang w:val="vi-VN"/>
        </w:rPr>
      </w:pPr>
    </w:p>
    <w:p w14:paraId="2665120B" w14:textId="55144F91" w:rsidR="00A76060" w:rsidRPr="00C5616D" w:rsidRDefault="0057740D" w:rsidP="00CF2AF7">
      <w:pPr>
        <w:jc w:val="center"/>
        <w:rPr>
          <w:rFonts w:ascii="Times New Roman" w:hAnsi="Times New Roman" w:cs="Times New Roman"/>
          <w:sz w:val="26"/>
          <w:szCs w:val="26"/>
          <w:lang w:val="vi-VN"/>
        </w:rPr>
      </w:pPr>
      <w:r w:rsidRPr="00C5616D">
        <w:rPr>
          <w:rFonts w:ascii="Times New Roman" w:hAnsi="Times New Roman" w:cs="Times New Roman"/>
          <w:noProof/>
          <w:sz w:val="26"/>
          <w:szCs w:val="26"/>
          <w:lang w:val="vi-VN"/>
        </w:rPr>
        <w:drawing>
          <wp:inline distT="0" distB="0" distL="0" distR="0" wp14:anchorId="073D472D" wp14:editId="6B36BD62">
            <wp:extent cx="4083050" cy="877665"/>
            <wp:effectExtent l="0" t="0" r="0" b="0"/>
            <wp:docPr id="605070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70901" name="Picture 1" descr="A screenshot of a computer&#10;&#10;Description automatically generated"/>
                    <pic:cNvPicPr/>
                  </pic:nvPicPr>
                  <pic:blipFill rotWithShape="1">
                    <a:blip r:embed="rId7">
                      <a:extLst>
                        <a:ext uri="{28A0092B-C50C-407E-A947-70E740481C1C}">
                          <a14:useLocalDpi xmlns:a14="http://schemas.microsoft.com/office/drawing/2010/main" val="0"/>
                        </a:ext>
                      </a:extLst>
                    </a:blip>
                    <a:srcRect l="3312" t="21581" r="73825" b="68590"/>
                    <a:stretch/>
                  </pic:blipFill>
                  <pic:spPr bwMode="auto">
                    <a:xfrm>
                      <a:off x="0" y="0"/>
                      <a:ext cx="4098799" cy="881050"/>
                    </a:xfrm>
                    <a:prstGeom prst="rect">
                      <a:avLst/>
                    </a:prstGeom>
                    <a:ln>
                      <a:noFill/>
                    </a:ln>
                    <a:extLst>
                      <a:ext uri="{53640926-AAD7-44D8-BBD7-CCE9431645EC}">
                        <a14:shadowObscured xmlns:a14="http://schemas.microsoft.com/office/drawing/2010/main"/>
                      </a:ext>
                    </a:extLst>
                  </pic:spPr>
                </pic:pic>
              </a:graphicData>
            </a:graphic>
          </wp:inline>
        </w:drawing>
      </w:r>
    </w:p>
    <w:p w14:paraId="03D20405" w14:textId="7029478B" w:rsidR="0057740D" w:rsidRDefault="0057740D" w:rsidP="00CF2AF7">
      <w:pPr>
        <w:jc w:val="center"/>
        <w:rPr>
          <w:rFonts w:ascii="Times New Roman" w:hAnsi="Times New Roman" w:cs="Times New Roman"/>
          <w:sz w:val="26"/>
          <w:szCs w:val="26"/>
          <w:lang w:val="vi-VN"/>
        </w:rPr>
      </w:pPr>
      <w:r w:rsidRPr="00C5616D">
        <w:rPr>
          <w:rFonts w:ascii="Times New Roman" w:hAnsi="Times New Roman" w:cs="Times New Roman"/>
          <w:sz w:val="26"/>
          <w:szCs w:val="26"/>
          <w:lang w:val="vi-VN"/>
        </w:rPr>
        <w:t>Hình</w:t>
      </w:r>
      <w:r w:rsidR="00CF2AF7">
        <w:rPr>
          <w:rFonts w:ascii="Times New Roman" w:hAnsi="Times New Roman" w:cs="Times New Roman"/>
          <w:sz w:val="26"/>
          <w:szCs w:val="26"/>
          <w:lang w:val="vi-VN"/>
        </w:rPr>
        <w:t xml:space="preserve"> 1</w:t>
      </w:r>
      <w:r w:rsidR="00F43564" w:rsidRPr="00C5616D">
        <w:rPr>
          <w:rFonts w:ascii="Times New Roman" w:hAnsi="Times New Roman" w:cs="Times New Roman"/>
          <w:sz w:val="26"/>
          <w:szCs w:val="26"/>
          <w:lang w:val="vi-VN"/>
        </w:rPr>
        <w:t xml:space="preserve">: </w:t>
      </w:r>
      <w:r w:rsidR="0038099B" w:rsidRPr="00C5616D">
        <w:rPr>
          <w:rFonts w:ascii="Times New Roman" w:hAnsi="Times New Roman" w:cs="Times New Roman"/>
          <w:sz w:val="26"/>
          <w:szCs w:val="26"/>
          <w:lang w:val="vi-VN"/>
        </w:rPr>
        <w:t>Phương thức GetPosition</w:t>
      </w:r>
      <w:r w:rsidR="00C946B8" w:rsidRPr="00C5616D">
        <w:rPr>
          <w:rFonts w:ascii="Times New Roman" w:hAnsi="Times New Roman" w:cs="Times New Roman"/>
          <w:sz w:val="26"/>
          <w:szCs w:val="26"/>
          <w:lang w:val="vi-VN"/>
        </w:rPr>
        <w:t>()</w:t>
      </w:r>
      <w:r w:rsidR="0038099B" w:rsidRPr="00C5616D">
        <w:rPr>
          <w:rFonts w:ascii="Times New Roman" w:hAnsi="Times New Roman" w:cs="Times New Roman"/>
          <w:sz w:val="26"/>
          <w:szCs w:val="26"/>
          <w:lang w:val="vi-VN"/>
        </w:rPr>
        <w:t xml:space="preserve"> </w:t>
      </w:r>
      <w:r w:rsidR="00E350CA" w:rsidRPr="00C5616D">
        <w:rPr>
          <w:rFonts w:ascii="Times New Roman" w:hAnsi="Times New Roman" w:cs="Times New Roman"/>
          <w:sz w:val="26"/>
          <w:szCs w:val="26"/>
          <w:lang w:val="vi-VN"/>
        </w:rPr>
        <w:t>ở trong lớp MobilityModel</w:t>
      </w:r>
    </w:p>
    <w:p w14:paraId="7B7BCD46" w14:textId="77777777" w:rsidR="00CF2AF7" w:rsidRPr="00C5616D" w:rsidRDefault="00CF2AF7" w:rsidP="00CF2AF7">
      <w:pPr>
        <w:jc w:val="center"/>
        <w:rPr>
          <w:rFonts w:ascii="Times New Roman" w:hAnsi="Times New Roman" w:cs="Times New Roman"/>
          <w:sz w:val="26"/>
          <w:szCs w:val="26"/>
          <w:lang w:val="vi-VN"/>
        </w:rPr>
      </w:pPr>
    </w:p>
    <w:p w14:paraId="54824671" w14:textId="298EB2FC" w:rsidR="00E350CA" w:rsidRDefault="0038099B" w:rsidP="002D5190">
      <w:pPr>
        <w:ind w:left="720" w:firstLine="720"/>
        <w:rPr>
          <w:rFonts w:ascii="Times New Roman" w:hAnsi="Times New Roman" w:cs="Times New Roman"/>
          <w:sz w:val="26"/>
          <w:szCs w:val="26"/>
          <w:lang w:val="vi-VN"/>
        </w:rPr>
      </w:pPr>
      <w:r w:rsidRPr="00C5616D">
        <w:rPr>
          <w:rFonts w:ascii="Times New Roman" w:hAnsi="Times New Roman" w:cs="Times New Roman"/>
          <w:sz w:val="26"/>
          <w:szCs w:val="26"/>
          <w:lang w:val="vi-VN"/>
        </w:rPr>
        <w:t>Phương thức GetPosition</w:t>
      </w:r>
      <w:r w:rsidR="00C946B8" w:rsidRPr="00C5616D">
        <w:rPr>
          <w:rFonts w:ascii="Times New Roman" w:hAnsi="Times New Roman" w:cs="Times New Roman"/>
          <w:sz w:val="26"/>
          <w:szCs w:val="26"/>
          <w:lang w:val="vi-VN"/>
        </w:rPr>
        <w:t>()</w:t>
      </w:r>
      <w:r w:rsidRPr="00C5616D">
        <w:rPr>
          <w:rFonts w:ascii="Times New Roman" w:hAnsi="Times New Roman" w:cs="Times New Roman"/>
          <w:sz w:val="26"/>
          <w:szCs w:val="26"/>
          <w:lang w:val="vi-VN"/>
        </w:rPr>
        <w:t xml:space="preserve"> </w:t>
      </w:r>
      <w:r w:rsidR="00D36252" w:rsidRPr="00C5616D">
        <w:rPr>
          <w:rFonts w:ascii="Times New Roman" w:hAnsi="Times New Roman" w:cs="Times New Roman"/>
          <w:sz w:val="26"/>
          <w:szCs w:val="26"/>
          <w:lang w:val="vi-VN"/>
        </w:rPr>
        <w:t xml:space="preserve">xác định </w:t>
      </w:r>
      <w:r w:rsidR="00A95E9D" w:rsidRPr="00C5616D">
        <w:rPr>
          <w:rFonts w:ascii="Times New Roman" w:hAnsi="Times New Roman" w:cs="Times New Roman"/>
          <w:sz w:val="26"/>
          <w:szCs w:val="26"/>
          <w:lang w:val="vi-VN"/>
        </w:rPr>
        <w:t xml:space="preserve">tọa độ </w:t>
      </w:r>
      <w:r w:rsidR="00D36252" w:rsidRPr="00C5616D">
        <w:rPr>
          <w:rFonts w:ascii="Times New Roman" w:hAnsi="Times New Roman" w:cs="Times New Roman"/>
          <w:sz w:val="26"/>
          <w:szCs w:val="26"/>
          <w:lang w:val="vi-VN"/>
        </w:rPr>
        <w:t xml:space="preserve">hiện tại của </w:t>
      </w:r>
      <w:r w:rsidR="00DC6999" w:rsidRPr="00C5616D">
        <w:rPr>
          <w:rFonts w:ascii="Times New Roman" w:hAnsi="Times New Roman" w:cs="Times New Roman"/>
          <w:sz w:val="26"/>
          <w:szCs w:val="26"/>
          <w:lang w:val="vi-VN"/>
        </w:rPr>
        <w:t>đối tượng</w:t>
      </w:r>
      <w:r w:rsidR="00A95E9D" w:rsidRPr="00C5616D">
        <w:rPr>
          <w:rFonts w:ascii="Times New Roman" w:hAnsi="Times New Roman" w:cs="Times New Roman"/>
          <w:sz w:val="26"/>
          <w:szCs w:val="26"/>
          <w:lang w:val="vi-VN"/>
        </w:rPr>
        <w:t xml:space="preserve"> </w:t>
      </w:r>
      <w:r w:rsidR="49BCF074" w:rsidRPr="00C5616D">
        <w:rPr>
          <w:rFonts w:ascii="Times New Roman" w:hAnsi="Times New Roman" w:cs="Times New Roman"/>
          <w:sz w:val="26"/>
          <w:szCs w:val="26"/>
          <w:lang w:val="vi-VN"/>
        </w:rPr>
        <w:t xml:space="preserve">theo </w:t>
      </w:r>
      <w:r w:rsidR="008E4A8D" w:rsidRPr="00C5616D">
        <w:rPr>
          <w:rFonts w:ascii="Times New Roman" w:hAnsi="Times New Roman" w:cs="Times New Roman"/>
          <w:sz w:val="26"/>
          <w:szCs w:val="26"/>
          <w:lang w:val="vi-VN"/>
        </w:rPr>
        <w:t xml:space="preserve">hệ </w:t>
      </w:r>
      <w:r w:rsidR="000A5263" w:rsidRPr="00C5616D">
        <w:rPr>
          <w:rFonts w:ascii="Times New Roman" w:hAnsi="Times New Roman" w:cs="Times New Roman"/>
          <w:sz w:val="26"/>
          <w:szCs w:val="26"/>
          <w:lang w:val="vi-VN"/>
        </w:rPr>
        <w:t xml:space="preserve">trục </w:t>
      </w:r>
      <w:r w:rsidR="008E4A8D" w:rsidRPr="00C5616D">
        <w:rPr>
          <w:rFonts w:ascii="Times New Roman" w:hAnsi="Times New Roman" w:cs="Times New Roman"/>
          <w:sz w:val="26"/>
          <w:szCs w:val="26"/>
          <w:lang w:val="vi-VN"/>
        </w:rPr>
        <w:t>tọa độ</w:t>
      </w:r>
      <w:r w:rsidR="49BCF074" w:rsidRPr="00C5616D">
        <w:rPr>
          <w:rFonts w:ascii="Times New Roman" w:hAnsi="Times New Roman" w:cs="Times New Roman"/>
          <w:sz w:val="26"/>
          <w:szCs w:val="26"/>
          <w:lang w:val="vi-VN"/>
        </w:rPr>
        <w:t xml:space="preserve"> Cartesian.</w:t>
      </w:r>
      <w:r w:rsidR="0039149C" w:rsidRPr="00C5616D">
        <w:rPr>
          <w:rFonts w:ascii="Times New Roman" w:hAnsi="Times New Roman" w:cs="Times New Roman"/>
          <w:sz w:val="26"/>
          <w:szCs w:val="26"/>
          <w:lang w:val="vi-VN"/>
        </w:rPr>
        <w:t xml:space="preserve"> </w:t>
      </w:r>
      <w:r w:rsidR="004A36FD" w:rsidRPr="00C5616D">
        <w:rPr>
          <w:rFonts w:ascii="Times New Roman" w:hAnsi="Times New Roman" w:cs="Times New Roman"/>
          <w:sz w:val="26"/>
          <w:szCs w:val="26"/>
          <w:lang w:val="vi-VN"/>
        </w:rPr>
        <w:t xml:space="preserve">Tọa độ của đối tượng bao gồm tọa độ trên trục X, trục Y, và trục Z. Do </w:t>
      </w:r>
      <w:r w:rsidR="003B31B1" w:rsidRPr="00C5616D">
        <w:rPr>
          <w:rFonts w:ascii="Times New Roman" w:hAnsi="Times New Roman" w:cs="Times New Roman"/>
          <w:sz w:val="26"/>
          <w:szCs w:val="26"/>
          <w:lang w:val="vi-VN"/>
        </w:rPr>
        <w:t>ta đang xét các phương tiện di chuyển trên mặt phẳng hai chiều nên tọa độ trục Z là 0.</w:t>
      </w:r>
    </w:p>
    <w:p w14:paraId="450D377F" w14:textId="77777777" w:rsidR="002D5190" w:rsidRPr="00C5616D" w:rsidRDefault="002D5190" w:rsidP="00347369">
      <w:pPr>
        <w:rPr>
          <w:rFonts w:ascii="Times New Roman" w:hAnsi="Times New Roman" w:cs="Times New Roman"/>
          <w:sz w:val="26"/>
          <w:szCs w:val="26"/>
          <w:lang w:val="vi-VN"/>
        </w:rPr>
      </w:pPr>
    </w:p>
    <w:p w14:paraId="26FC2C30" w14:textId="32CD4353" w:rsidR="00844347" w:rsidRPr="00C5616D" w:rsidRDefault="002D5190" w:rsidP="002D5190">
      <w:pPr>
        <w:ind w:left="720" w:firstLine="720"/>
        <w:rPr>
          <w:rFonts w:ascii="Times New Roman" w:hAnsi="Times New Roman" w:cs="Times New Roman"/>
          <w:sz w:val="26"/>
          <w:szCs w:val="26"/>
          <w:lang w:val="vi-VN"/>
        </w:rPr>
      </w:pPr>
      <w:r>
        <w:rPr>
          <w:rFonts w:ascii="Times New Roman" w:hAnsi="Times New Roman" w:cs="Times New Roman"/>
          <w:sz w:val="26"/>
          <w:szCs w:val="26"/>
          <w:lang w:val="vi-VN"/>
        </w:rPr>
        <w:t>1.1</w:t>
      </w:r>
      <w:r w:rsidR="00844347" w:rsidRPr="00C5616D">
        <w:rPr>
          <w:rFonts w:ascii="Times New Roman" w:hAnsi="Times New Roman" w:cs="Times New Roman"/>
          <w:sz w:val="26"/>
          <w:szCs w:val="26"/>
        </w:rPr>
        <w:t xml:space="preserve">.1.2 </w:t>
      </w:r>
      <w:r w:rsidR="00C87EF5" w:rsidRPr="00C5616D">
        <w:rPr>
          <w:rFonts w:ascii="Times New Roman" w:hAnsi="Times New Roman" w:cs="Times New Roman"/>
          <w:sz w:val="26"/>
          <w:szCs w:val="26"/>
          <w:lang w:val="vi-VN"/>
        </w:rPr>
        <w:t>Thuộc tính</w:t>
      </w:r>
      <w:r w:rsidR="00844347" w:rsidRPr="00C5616D">
        <w:rPr>
          <w:rFonts w:ascii="Times New Roman" w:hAnsi="Times New Roman" w:cs="Times New Roman"/>
          <w:sz w:val="26"/>
          <w:szCs w:val="26"/>
        </w:rPr>
        <w:t xml:space="preserve"> Position </w:t>
      </w:r>
      <w:r w:rsidR="00C87EF5" w:rsidRPr="00C5616D">
        <w:rPr>
          <w:rFonts w:ascii="Times New Roman" w:hAnsi="Times New Roman" w:cs="Times New Roman"/>
          <w:sz w:val="26"/>
          <w:szCs w:val="26"/>
          <w:lang w:val="vi-VN"/>
        </w:rPr>
        <w:t>và</w:t>
      </w:r>
      <w:r w:rsidR="00876055" w:rsidRPr="00C5616D">
        <w:rPr>
          <w:rFonts w:ascii="Times New Roman" w:hAnsi="Times New Roman" w:cs="Times New Roman"/>
          <w:sz w:val="26"/>
          <w:szCs w:val="26"/>
        </w:rPr>
        <w:t xml:space="preserve"> Velocity </w:t>
      </w:r>
    </w:p>
    <w:p w14:paraId="085D525E" w14:textId="781FA2CE" w:rsidR="00E2287C" w:rsidRPr="00C5616D" w:rsidRDefault="00EC3182" w:rsidP="002D5190">
      <w:pPr>
        <w:ind w:left="720" w:firstLine="720"/>
        <w:rPr>
          <w:rFonts w:ascii="Times New Roman" w:hAnsi="Times New Roman" w:cs="Times New Roman"/>
          <w:sz w:val="26"/>
          <w:szCs w:val="26"/>
          <w:lang w:val="vi-VN"/>
        </w:rPr>
      </w:pPr>
      <w:r w:rsidRPr="00C5616D">
        <w:rPr>
          <w:rFonts w:ascii="Times New Roman" w:hAnsi="Times New Roman" w:cs="Times New Roman"/>
          <w:sz w:val="26"/>
          <w:szCs w:val="26"/>
          <w:lang w:val="vi-VN"/>
        </w:rPr>
        <w:t xml:space="preserve">Thuộc tính Position (tọa độ) được </w:t>
      </w:r>
      <w:r w:rsidR="0038099B" w:rsidRPr="00C5616D">
        <w:rPr>
          <w:rFonts w:ascii="Times New Roman" w:hAnsi="Times New Roman" w:cs="Times New Roman"/>
          <w:sz w:val="26"/>
          <w:szCs w:val="26"/>
          <w:lang w:val="vi-VN"/>
        </w:rPr>
        <w:t>trả về thông qua phương thức GetPosition</w:t>
      </w:r>
      <w:r w:rsidR="00C946B8" w:rsidRPr="00C5616D">
        <w:rPr>
          <w:rFonts w:ascii="Times New Roman" w:hAnsi="Times New Roman" w:cs="Times New Roman"/>
          <w:sz w:val="26"/>
          <w:szCs w:val="26"/>
          <w:lang w:val="vi-VN"/>
        </w:rPr>
        <w:t>()</w:t>
      </w:r>
      <w:r w:rsidR="002D751B" w:rsidRPr="00C5616D">
        <w:rPr>
          <w:rFonts w:ascii="Times New Roman" w:hAnsi="Times New Roman" w:cs="Times New Roman"/>
          <w:sz w:val="26"/>
          <w:szCs w:val="26"/>
          <w:lang w:val="vi-VN"/>
        </w:rPr>
        <w:t>. Kiểu dữ liệu của Position là</w:t>
      </w:r>
      <w:r w:rsidR="006231E3" w:rsidRPr="00C5616D">
        <w:rPr>
          <w:rFonts w:ascii="Times New Roman" w:hAnsi="Times New Roman" w:cs="Times New Roman"/>
          <w:sz w:val="26"/>
          <w:szCs w:val="26"/>
          <w:lang w:val="vi-VN"/>
        </w:rPr>
        <w:t xml:space="preserve"> v</w:t>
      </w:r>
      <w:r w:rsidR="002D751B" w:rsidRPr="00C5616D">
        <w:rPr>
          <w:rFonts w:ascii="Times New Roman" w:hAnsi="Times New Roman" w:cs="Times New Roman"/>
          <w:sz w:val="26"/>
          <w:szCs w:val="26"/>
          <w:lang w:val="vi-VN"/>
        </w:rPr>
        <w:t>ector,</w:t>
      </w:r>
      <w:r w:rsidR="006231E3" w:rsidRPr="00C5616D">
        <w:rPr>
          <w:rFonts w:ascii="Times New Roman" w:hAnsi="Times New Roman" w:cs="Times New Roman"/>
          <w:sz w:val="26"/>
          <w:szCs w:val="26"/>
          <w:lang w:val="vi-VN"/>
        </w:rPr>
        <w:t xml:space="preserve"> chứa ba tham số theo thứ tự là </w:t>
      </w:r>
      <w:r w:rsidR="00E2287C" w:rsidRPr="00C5616D">
        <w:rPr>
          <w:rFonts w:ascii="Times New Roman" w:hAnsi="Times New Roman" w:cs="Times New Roman"/>
          <w:sz w:val="26"/>
          <w:szCs w:val="26"/>
          <w:lang w:val="vi-VN"/>
        </w:rPr>
        <w:t>tọa độ trên trục x, y và z.</w:t>
      </w:r>
    </w:p>
    <w:p w14:paraId="4756F27D" w14:textId="39E02740" w:rsidR="003339A0" w:rsidRDefault="00D64B27" w:rsidP="009801D0">
      <w:pPr>
        <w:ind w:left="720" w:firstLine="720"/>
        <w:rPr>
          <w:ins w:id="1" w:author="{68CCD3BC-B973-45EB-ABD7-016E88436000}" w:date="2024-11-11T23:13:00Z" w16du:dateUtc="2024-11-11T16:13:00Z"/>
          <w:rFonts w:ascii="Times New Roman" w:hAnsi="Times New Roman" w:cs="Times New Roman"/>
          <w:sz w:val="26"/>
          <w:szCs w:val="26"/>
          <w:lang w:val="vi-VN"/>
        </w:rPr>
      </w:pPr>
      <w:r w:rsidRPr="00C5616D">
        <w:rPr>
          <w:rFonts w:ascii="Times New Roman" w:hAnsi="Times New Roman" w:cs="Times New Roman"/>
          <w:sz w:val="26"/>
          <w:szCs w:val="26"/>
          <w:lang w:val="vi-VN"/>
        </w:rPr>
        <w:t xml:space="preserve">Thuộc tính Velocity (tốc độ) được trả về thông qua phương thức GetVelocity(). Kiểu dữ liệu của Velocity là vector, chứa ba tham số theo thứ tự là tốc độ trên trục x, y và z. Trong trường hợp đối tượng đứng yên (tốc độ trên trục x, y và z bằng không), </w:t>
      </w:r>
      <w:r w:rsidR="00B00C7A" w:rsidRPr="00C5616D">
        <w:rPr>
          <w:rFonts w:ascii="Times New Roman" w:hAnsi="Times New Roman" w:cs="Times New Roman"/>
          <w:sz w:val="26"/>
          <w:szCs w:val="26"/>
          <w:lang w:val="vi-VN"/>
        </w:rPr>
        <w:t>tham số Velocity là {0, 0, 0}.</w:t>
      </w:r>
      <w:r w:rsidRPr="00C5616D">
        <w:rPr>
          <w:rFonts w:ascii="Times New Roman" w:hAnsi="Times New Roman" w:cs="Times New Roman"/>
          <w:sz w:val="26"/>
          <w:szCs w:val="26"/>
          <w:lang w:val="vi-VN"/>
        </w:rPr>
        <w:t xml:space="preserve"> </w:t>
      </w:r>
      <w:r w:rsidR="00706B6D" w:rsidRPr="00C5616D">
        <w:rPr>
          <w:rFonts w:ascii="Times New Roman" w:hAnsi="Times New Roman" w:cs="Times New Roman"/>
          <w:sz w:val="26"/>
          <w:szCs w:val="26"/>
          <w:lang w:val="vi-VN"/>
        </w:rPr>
        <w:t>Đơn vị của tốc độ là m/s.</w:t>
      </w:r>
    </w:p>
    <w:p w14:paraId="661807F6" w14:textId="77777777" w:rsidR="00D63107" w:rsidRDefault="00D63107" w:rsidP="00347369">
      <w:pPr>
        <w:rPr>
          <w:ins w:id="2" w:author="{68CCD3BC-B973-45EB-ABD7-016E88436000}" w:date="2024-11-11T23:13:00Z" w16du:dateUtc="2024-11-11T16:13:00Z"/>
          <w:rFonts w:ascii="Times New Roman" w:hAnsi="Times New Roman" w:cs="Times New Roman"/>
          <w:sz w:val="26"/>
          <w:szCs w:val="26"/>
          <w:lang w:val="vi-VN"/>
        </w:rPr>
      </w:pPr>
    </w:p>
    <w:p w14:paraId="11827E70" w14:textId="3243B11F" w:rsidR="00E2287C" w:rsidRPr="00C5616D" w:rsidRDefault="00E2287C" w:rsidP="00347369">
      <w:pPr>
        <w:rPr>
          <w:rFonts w:ascii="Times New Roman" w:hAnsi="Times New Roman" w:cs="Times New Roman"/>
          <w:sz w:val="26"/>
          <w:szCs w:val="26"/>
          <w:lang w:val="vi-VN"/>
        </w:rPr>
      </w:pPr>
    </w:p>
    <w:p w14:paraId="2ECFE955" w14:textId="40DEDBA6" w:rsidR="5506EC7B" w:rsidRPr="00C5616D" w:rsidRDefault="5506EC7B" w:rsidP="006D03D0">
      <w:pPr>
        <w:jc w:val="center"/>
        <w:rPr>
          <w:rFonts w:ascii="Times New Roman" w:hAnsi="Times New Roman" w:cs="Times New Roman"/>
          <w:sz w:val="26"/>
          <w:szCs w:val="26"/>
          <w:lang w:val="vi-VN"/>
        </w:rPr>
      </w:pPr>
      <w:r w:rsidRPr="00C5616D">
        <w:rPr>
          <w:rFonts w:ascii="Times New Roman" w:hAnsi="Times New Roman" w:cs="Times New Roman"/>
          <w:noProof/>
          <w:sz w:val="26"/>
          <w:szCs w:val="26"/>
        </w:rPr>
        <w:drawing>
          <wp:inline distT="0" distB="0" distL="0" distR="0" wp14:anchorId="79248AE9" wp14:editId="111BA8EE">
            <wp:extent cx="2081612" cy="858520"/>
            <wp:effectExtent l="0" t="0" r="0" b="0"/>
            <wp:docPr id="281187712" name="Picture 28118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3893" t="27787" r="73148" b="53276"/>
                    <a:stretch/>
                  </pic:blipFill>
                  <pic:spPr bwMode="auto">
                    <a:xfrm>
                      <a:off x="0" y="0"/>
                      <a:ext cx="2112718" cy="871349"/>
                    </a:xfrm>
                    <a:prstGeom prst="rect">
                      <a:avLst/>
                    </a:prstGeom>
                    <a:ln>
                      <a:noFill/>
                    </a:ln>
                    <a:extLst>
                      <a:ext uri="{53640926-AAD7-44D8-BBD7-CCE9431645EC}">
                        <a14:shadowObscured xmlns:a14="http://schemas.microsoft.com/office/drawing/2010/main"/>
                      </a:ext>
                    </a:extLst>
                  </pic:spPr>
                </pic:pic>
              </a:graphicData>
            </a:graphic>
          </wp:inline>
        </w:drawing>
      </w:r>
    </w:p>
    <w:p w14:paraId="3E794A7A" w14:textId="0E07A97C" w:rsidR="00D6638C" w:rsidRPr="00C5616D" w:rsidRDefault="00D6638C" w:rsidP="002D5190">
      <w:pPr>
        <w:jc w:val="center"/>
        <w:rPr>
          <w:rFonts w:ascii="Times New Roman" w:hAnsi="Times New Roman" w:cs="Times New Roman"/>
          <w:sz w:val="26"/>
          <w:szCs w:val="26"/>
          <w:lang w:val="vi-VN"/>
        </w:rPr>
      </w:pPr>
      <w:r w:rsidRPr="00C5616D">
        <w:rPr>
          <w:rFonts w:ascii="Times New Roman" w:hAnsi="Times New Roman" w:cs="Times New Roman"/>
          <w:sz w:val="26"/>
          <w:szCs w:val="26"/>
          <w:lang w:val="vi-VN"/>
        </w:rPr>
        <w:lastRenderedPageBreak/>
        <w:t>Hình</w:t>
      </w:r>
      <w:r w:rsidR="002D5190">
        <w:rPr>
          <w:rFonts w:ascii="Times New Roman" w:hAnsi="Times New Roman" w:cs="Times New Roman"/>
          <w:sz w:val="26"/>
          <w:szCs w:val="26"/>
          <w:lang w:val="vi-VN"/>
        </w:rPr>
        <w:t xml:space="preserve"> 2</w:t>
      </w:r>
      <w:r w:rsidRPr="00C5616D">
        <w:rPr>
          <w:rFonts w:ascii="Times New Roman" w:hAnsi="Times New Roman" w:cs="Times New Roman"/>
          <w:sz w:val="26"/>
          <w:szCs w:val="26"/>
          <w:lang w:val="vi-VN"/>
        </w:rPr>
        <w:t xml:space="preserve">: </w:t>
      </w:r>
      <w:r w:rsidR="00E53E26" w:rsidRPr="00C5616D">
        <w:rPr>
          <w:rFonts w:ascii="Times New Roman" w:hAnsi="Times New Roman" w:cs="Times New Roman"/>
          <w:sz w:val="26"/>
          <w:szCs w:val="26"/>
          <w:lang w:val="vi-VN"/>
        </w:rPr>
        <w:t xml:space="preserve">Tham số Velocity và Position được </w:t>
      </w:r>
      <w:r w:rsidR="002B49BB" w:rsidRPr="00C5616D">
        <w:rPr>
          <w:rFonts w:ascii="Times New Roman" w:hAnsi="Times New Roman" w:cs="Times New Roman"/>
          <w:sz w:val="26"/>
          <w:szCs w:val="26"/>
          <w:lang w:val="vi-VN"/>
        </w:rPr>
        <w:t>trả về từ phương thức GetPosition() và GetVelocity().</w:t>
      </w:r>
    </w:p>
    <w:p w14:paraId="69D3B5D2" w14:textId="284D2949" w:rsidR="62862A9D" w:rsidRPr="00C5616D" w:rsidRDefault="62862A9D" w:rsidP="62862A9D">
      <w:pPr>
        <w:rPr>
          <w:rFonts w:ascii="Times New Roman" w:hAnsi="Times New Roman" w:cs="Times New Roman"/>
          <w:sz w:val="26"/>
          <w:szCs w:val="26"/>
          <w:lang w:val="vi-VN"/>
        </w:rPr>
      </w:pPr>
    </w:p>
    <w:p w14:paraId="177F201F" w14:textId="7E4B3EFE" w:rsidR="00876055" w:rsidRPr="00C5616D" w:rsidRDefault="002D5190" w:rsidP="00087275">
      <w:pPr>
        <w:ind w:left="720" w:firstLine="720"/>
        <w:rPr>
          <w:rFonts w:ascii="Times New Roman" w:hAnsi="Times New Roman" w:cs="Times New Roman"/>
          <w:sz w:val="26"/>
          <w:szCs w:val="26"/>
          <w:lang w:val="vi-VN"/>
        </w:rPr>
      </w:pPr>
      <w:r>
        <w:rPr>
          <w:rFonts w:ascii="Times New Roman" w:hAnsi="Times New Roman" w:cs="Times New Roman"/>
          <w:sz w:val="26"/>
          <w:szCs w:val="26"/>
          <w:lang w:val="vi-VN"/>
        </w:rPr>
        <w:t>1.1</w:t>
      </w:r>
      <w:r w:rsidR="00876055" w:rsidRPr="00C5616D">
        <w:rPr>
          <w:rFonts w:ascii="Times New Roman" w:hAnsi="Times New Roman" w:cs="Times New Roman"/>
          <w:sz w:val="26"/>
          <w:szCs w:val="26"/>
          <w:lang w:val="vi-VN"/>
        </w:rPr>
        <w:t xml:space="preserve">.1.3 </w:t>
      </w:r>
      <w:r w:rsidR="006D03D0" w:rsidRPr="00C5616D">
        <w:rPr>
          <w:rFonts w:ascii="Times New Roman" w:hAnsi="Times New Roman" w:cs="Times New Roman"/>
          <w:sz w:val="26"/>
          <w:szCs w:val="26"/>
          <w:lang w:val="vi-VN"/>
        </w:rPr>
        <w:t xml:space="preserve">Phương thức </w:t>
      </w:r>
      <w:r w:rsidR="00876055" w:rsidRPr="00C5616D">
        <w:rPr>
          <w:rFonts w:ascii="Times New Roman" w:hAnsi="Times New Roman" w:cs="Times New Roman"/>
          <w:sz w:val="26"/>
          <w:szCs w:val="26"/>
          <w:lang w:val="vi-VN"/>
        </w:rPr>
        <w:t>GetDistanceFrom</w:t>
      </w:r>
      <w:r w:rsidR="00D934EF" w:rsidRPr="00C5616D">
        <w:rPr>
          <w:rFonts w:ascii="Times New Roman" w:hAnsi="Times New Roman" w:cs="Times New Roman"/>
          <w:sz w:val="26"/>
          <w:szCs w:val="26"/>
          <w:lang w:val="vi-VN"/>
        </w:rPr>
        <w:t>()</w:t>
      </w:r>
    </w:p>
    <w:p w14:paraId="483E61B0" w14:textId="4542301C" w:rsidR="00CB1DEA" w:rsidRPr="00C5616D" w:rsidRDefault="00CB1DEA" w:rsidP="00087275">
      <w:pPr>
        <w:jc w:val="center"/>
        <w:rPr>
          <w:rFonts w:ascii="Times New Roman" w:hAnsi="Times New Roman" w:cs="Times New Roman"/>
          <w:sz w:val="26"/>
          <w:szCs w:val="26"/>
          <w:lang w:val="vi-VN"/>
        </w:rPr>
      </w:pPr>
      <w:r w:rsidRPr="00C5616D">
        <w:rPr>
          <w:rFonts w:ascii="Times New Roman" w:hAnsi="Times New Roman" w:cs="Times New Roman"/>
          <w:noProof/>
          <w:sz w:val="26"/>
          <w:szCs w:val="26"/>
        </w:rPr>
        <w:drawing>
          <wp:inline distT="0" distB="0" distL="0" distR="0" wp14:anchorId="173C7798" wp14:editId="7E9545D8">
            <wp:extent cx="2145030" cy="431800"/>
            <wp:effectExtent l="0" t="0" r="7620" b="6350"/>
            <wp:docPr id="654787668" name="Picture 65478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3635" t="49573" r="60256" b="35889"/>
                    <a:stretch/>
                  </pic:blipFill>
                  <pic:spPr bwMode="auto">
                    <a:xfrm>
                      <a:off x="0" y="0"/>
                      <a:ext cx="2146184" cy="432032"/>
                    </a:xfrm>
                    <a:prstGeom prst="rect">
                      <a:avLst/>
                    </a:prstGeom>
                    <a:ln>
                      <a:noFill/>
                    </a:ln>
                    <a:extLst>
                      <a:ext uri="{53640926-AAD7-44D8-BBD7-CCE9431645EC}">
                        <a14:shadowObscured xmlns:a14="http://schemas.microsoft.com/office/drawing/2010/main"/>
                      </a:ext>
                    </a:extLst>
                  </pic:spPr>
                </pic:pic>
              </a:graphicData>
            </a:graphic>
          </wp:inline>
        </w:drawing>
      </w:r>
    </w:p>
    <w:p w14:paraId="27F2BC06" w14:textId="210097DB" w:rsidR="00087275" w:rsidRPr="00C5616D" w:rsidRDefault="00CB1DEA" w:rsidP="00087275">
      <w:pPr>
        <w:ind w:left="720" w:firstLine="720"/>
        <w:jc w:val="center"/>
        <w:rPr>
          <w:rFonts w:ascii="Times New Roman" w:hAnsi="Times New Roman" w:cs="Times New Roman"/>
          <w:sz w:val="26"/>
          <w:szCs w:val="26"/>
          <w:lang w:val="vi-VN"/>
        </w:rPr>
      </w:pPr>
      <w:r w:rsidRPr="00C5616D">
        <w:rPr>
          <w:rFonts w:ascii="Times New Roman" w:hAnsi="Times New Roman" w:cs="Times New Roman"/>
          <w:sz w:val="26"/>
          <w:szCs w:val="26"/>
          <w:lang w:val="vi-VN"/>
        </w:rPr>
        <w:t>Hình</w:t>
      </w:r>
      <w:r w:rsidR="00087275">
        <w:rPr>
          <w:rFonts w:ascii="Times New Roman" w:hAnsi="Times New Roman" w:cs="Times New Roman"/>
          <w:sz w:val="26"/>
          <w:szCs w:val="26"/>
          <w:lang w:val="vi-VN"/>
        </w:rPr>
        <w:t xml:space="preserve"> 3</w:t>
      </w:r>
      <w:r w:rsidRPr="00C5616D">
        <w:rPr>
          <w:rFonts w:ascii="Times New Roman" w:hAnsi="Times New Roman" w:cs="Times New Roman"/>
          <w:sz w:val="26"/>
          <w:szCs w:val="26"/>
          <w:lang w:val="vi-VN"/>
        </w:rPr>
        <w:t>:</w:t>
      </w:r>
      <w:r w:rsidR="00087275">
        <w:rPr>
          <w:rFonts w:ascii="Times New Roman" w:hAnsi="Times New Roman" w:cs="Times New Roman"/>
          <w:sz w:val="26"/>
          <w:szCs w:val="26"/>
          <w:lang w:val="vi-VN"/>
        </w:rPr>
        <w:t xml:space="preserve"> Chương trình của p</w:t>
      </w:r>
      <w:r w:rsidR="00087275" w:rsidRPr="00C5616D">
        <w:rPr>
          <w:rFonts w:ascii="Times New Roman" w:hAnsi="Times New Roman" w:cs="Times New Roman"/>
          <w:sz w:val="26"/>
          <w:szCs w:val="26"/>
          <w:lang w:val="vi-VN"/>
        </w:rPr>
        <w:t>hương thức GetDistanceFrom()</w:t>
      </w:r>
    </w:p>
    <w:p w14:paraId="35B19F82" w14:textId="2623EF8C" w:rsidR="00CB1DEA" w:rsidRPr="00C5616D" w:rsidRDefault="00CB1DEA">
      <w:pPr>
        <w:rPr>
          <w:rFonts w:ascii="Times New Roman" w:hAnsi="Times New Roman" w:cs="Times New Roman"/>
          <w:sz w:val="26"/>
          <w:szCs w:val="26"/>
          <w:lang w:val="vi-VN"/>
        </w:rPr>
      </w:pPr>
    </w:p>
    <w:p w14:paraId="14FDCBB0" w14:textId="69DD3BF7" w:rsidR="00CB1DEA" w:rsidRDefault="00D934EF" w:rsidP="00087275">
      <w:pPr>
        <w:ind w:left="720" w:firstLine="720"/>
        <w:rPr>
          <w:rFonts w:ascii="Times New Roman" w:hAnsi="Times New Roman" w:cs="Times New Roman"/>
          <w:sz w:val="26"/>
          <w:szCs w:val="26"/>
          <w:lang w:val="vi-VN"/>
        </w:rPr>
      </w:pPr>
      <w:r w:rsidRPr="00C5616D">
        <w:rPr>
          <w:rFonts w:ascii="Times New Roman" w:hAnsi="Times New Roman" w:cs="Times New Roman"/>
          <w:sz w:val="26"/>
          <w:szCs w:val="26"/>
          <w:lang w:val="vi-VN"/>
        </w:rPr>
        <w:t xml:space="preserve">Phương thức GetDistanceFrom() trả về khoảng cách giữa hai đối tượng </w:t>
      </w:r>
      <w:r w:rsidR="009D7834" w:rsidRPr="00C5616D">
        <w:rPr>
          <w:rFonts w:ascii="Times New Roman" w:hAnsi="Times New Roman" w:cs="Times New Roman"/>
          <w:sz w:val="26"/>
          <w:szCs w:val="26"/>
          <w:lang w:val="vi-VN"/>
        </w:rPr>
        <w:t xml:space="preserve">cùng </w:t>
      </w:r>
      <w:r w:rsidRPr="00C5616D">
        <w:rPr>
          <w:rFonts w:ascii="Times New Roman" w:hAnsi="Times New Roman" w:cs="Times New Roman"/>
          <w:sz w:val="26"/>
          <w:szCs w:val="26"/>
          <w:lang w:val="vi-VN"/>
        </w:rPr>
        <w:t>thuộc lớp M</w:t>
      </w:r>
      <w:r w:rsidR="009D7834" w:rsidRPr="00C5616D">
        <w:rPr>
          <w:rFonts w:ascii="Times New Roman" w:hAnsi="Times New Roman" w:cs="Times New Roman"/>
          <w:sz w:val="26"/>
          <w:szCs w:val="26"/>
          <w:lang w:val="vi-VN"/>
        </w:rPr>
        <w:t xml:space="preserve">obilityModel. </w:t>
      </w:r>
      <w:r w:rsidR="00345167" w:rsidRPr="00C5616D">
        <w:rPr>
          <w:rFonts w:ascii="Times New Roman" w:hAnsi="Times New Roman" w:cs="Times New Roman"/>
          <w:sz w:val="26"/>
          <w:szCs w:val="26"/>
          <w:lang w:val="vi-VN"/>
        </w:rPr>
        <w:t>Tham số truyền vào của phương thức này là con trỏ</w:t>
      </w:r>
      <w:r w:rsidR="00DA2354" w:rsidRPr="00C5616D">
        <w:rPr>
          <w:rFonts w:ascii="Times New Roman" w:hAnsi="Times New Roman" w:cs="Times New Roman"/>
          <w:sz w:val="26"/>
          <w:szCs w:val="26"/>
          <w:lang w:val="vi-VN"/>
        </w:rPr>
        <w:t xml:space="preserve"> trỏ đến đối tượng khác của lớp MobilityModel,</w:t>
      </w:r>
      <w:r w:rsidR="001907AA" w:rsidRPr="00C5616D">
        <w:rPr>
          <w:rFonts w:ascii="Times New Roman" w:hAnsi="Times New Roman" w:cs="Times New Roman"/>
          <w:sz w:val="26"/>
          <w:szCs w:val="26"/>
          <w:lang w:val="vi-VN"/>
        </w:rPr>
        <w:t xml:space="preserve"> </w:t>
      </w:r>
      <w:r w:rsidR="00DD5240" w:rsidRPr="00C5616D">
        <w:rPr>
          <w:rFonts w:ascii="Times New Roman" w:hAnsi="Times New Roman" w:cs="Times New Roman"/>
          <w:sz w:val="26"/>
          <w:szCs w:val="26"/>
          <w:lang w:val="vi-VN"/>
        </w:rPr>
        <w:t xml:space="preserve">khoảng cách được tính </w:t>
      </w:r>
      <w:r w:rsidR="00020A6C" w:rsidRPr="00C5616D">
        <w:rPr>
          <w:rFonts w:ascii="Times New Roman" w:hAnsi="Times New Roman" w:cs="Times New Roman"/>
          <w:sz w:val="26"/>
          <w:szCs w:val="26"/>
          <w:lang w:val="vi-VN"/>
        </w:rPr>
        <w:t xml:space="preserve">giữa tọa độ hiện tại của đối tượng và đối tượng khác được con trỏ trỏ đến. </w:t>
      </w:r>
      <w:r w:rsidR="00F7163E" w:rsidRPr="00C5616D">
        <w:rPr>
          <w:rFonts w:ascii="Times New Roman" w:hAnsi="Times New Roman" w:cs="Times New Roman"/>
          <w:sz w:val="26"/>
          <w:szCs w:val="26"/>
          <w:lang w:val="vi-VN"/>
        </w:rPr>
        <w:t xml:space="preserve">Đơn vị đo khoảng cách là </w:t>
      </w:r>
      <w:r w:rsidR="004824DB" w:rsidRPr="00C5616D">
        <w:rPr>
          <w:rFonts w:ascii="Times New Roman" w:hAnsi="Times New Roman" w:cs="Times New Roman"/>
          <w:sz w:val="26"/>
          <w:szCs w:val="26"/>
          <w:lang w:val="vi-VN"/>
        </w:rPr>
        <w:t>meter.</w:t>
      </w:r>
    </w:p>
    <w:p w14:paraId="63E8286D" w14:textId="77777777" w:rsidR="0084343A" w:rsidRPr="00C5616D" w:rsidRDefault="0084343A" w:rsidP="00087275">
      <w:pPr>
        <w:ind w:left="720" w:firstLine="720"/>
        <w:rPr>
          <w:rFonts w:ascii="Times New Roman" w:hAnsi="Times New Roman" w:cs="Times New Roman"/>
          <w:sz w:val="26"/>
          <w:szCs w:val="26"/>
          <w:lang w:val="vi-VN"/>
        </w:rPr>
      </w:pPr>
    </w:p>
    <w:p w14:paraId="64C3BC1F" w14:textId="6CA578FE" w:rsidR="00876055" w:rsidRPr="00C5616D" w:rsidRDefault="00087275" w:rsidP="00087275">
      <w:pPr>
        <w:ind w:left="720" w:firstLine="720"/>
        <w:rPr>
          <w:rFonts w:ascii="Times New Roman" w:hAnsi="Times New Roman" w:cs="Times New Roman"/>
          <w:sz w:val="26"/>
          <w:szCs w:val="26"/>
        </w:rPr>
      </w:pPr>
      <w:r>
        <w:rPr>
          <w:rFonts w:ascii="Times New Roman" w:hAnsi="Times New Roman" w:cs="Times New Roman"/>
          <w:sz w:val="26"/>
          <w:szCs w:val="26"/>
          <w:lang w:val="vi-VN"/>
        </w:rPr>
        <w:t>1.1.</w:t>
      </w:r>
      <w:r w:rsidR="00876055" w:rsidRPr="00C5616D">
        <w:rPr>
          <w:rFonts w:ascii="Times New Roman" w:hAnsi="Times New Roman" w:cs="Times New Roman"/>
          <w:sz w:val="26"/>
          <w:szCs w:val="26"/>
          <w:lang w:val="vi-VN"/>
        </w:rPr>
        <w:t xml:space="preserve">1.4 </w:t>
      </w:r>
      <w:r w:rsidR="00385718" w:rsidRPr="00C5616D">
        <w:rPr>
          <w:rFonts w:ascii="Times New Roman" w:hAnsi="Times New Roman" w:cs="Times New Roman"/>
          <w:sz w:val="26"/>
          <w:szCs w:val="26"/>
          <w:lang w:val="vi-VN"/>
        </w:rPr>
        <w:t>Ph</w:t>
      </w:r>
      <w:r w:rsidR="001D2A96" w:rsidRPr="00C5616D">
        <w:rPr>
          <w:rFonts w:ascii="Times New Roman" w:hAnsi="Times New Roman" w:cs="Times New Roman"/>
          <w:sz w:val="26"/>
          <w:szCs w:val="26"/>
          <w:lang w:val="vi-VN"/>
        </w:rPr>
        <w:t>ương thức</w:t>
      </w:r>
      <w:r w:rsidR="00876055" w:rsidRPr="00C5616D">
        <w:rPr>
          <w:rFonts w:ascii="Times New Roman" w:hAnsi="Times New Roman" w:cs="Times New Roman"/>
          <w:sz w:val="26"/>
          <w:szCs w:val="26"/>
          <w:lang w:val="vi-VN"/>
        </w:rPr>
        <w:t xml:space="preserve"> CourseChangeNotification</w:t>
      </w:r>
    </w:p>
    <w:p w14:paraId="5EF5AFD4" w14:textId="3091D4FD" w:rsidR="002E01DC" w:rsidRPr="00C5616D" w:rsidRDefault="002E01DC" w:rsidP="00087275">
      <w:pPr>
        <w:jc w:val="center"/>
        <w:rPr>
          <w:rFonts w:ascii="Times New Roman" w:hAnsi="Times New Roman" w:cs="Times New Roman"/>
          <w:sz w:val="26"/>
          <w:szCs w:val="26"/>
          <w:lang w:val="vi-VN"/>
        </w:rPr>
      </w:pPr>
      <w:r w:rsidRPr="00C5616D">
        <w:rPr>
          <w:rFonts w:ascii="Times New Roman" w:hAnsi="Times New Roman" w:cs="Times New Roman"/>
          <w:noProof/>
          <w:sz w:val="26"/>
          <w:szCs w:val="26"/>
        </w:rPr>
        <w:drawing>
          <wp:inline distT="0" distB="0" distL="0" distR="0" wp14:anchorId="65A4C640" wp14:editId="5A2C268A">
            <wp:extent cx="3043053" cy="688694"/>
            <wp:effectExtent l="0" t="0" r="5080" b="0"/>
            <wp:docPr id="2036038479" name="Picture 20360384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38479" name="Picture 2036038479" descr="A screenshot of a computer&#10;&#10;Description automatically generated"/>
                    <pic:cNvPicPr/>
                  </pic:nvPicPr>
                  <pic:blipFill rotWithShape="1">
                    <a:blip r:embed="rId10">
                      <a:extLst>
                        <a:ext uri="{28A0092B-C50C-407E-A947-70E740481C1C}">
                          <a14:useLocalDpi xmlns:a14="http://schemas.microsoft.com/office/drawing/2010/main" val="0"/>
                        </a:ext>
                      </a:extLst>
                    </a:blip>
                    <a:srcRect l="5169" t="66408" r="70302" b="22489"/>
                    <a:stretch/>
                  </pic:blipFill>
                  <pic:spPr bwMode="auto">
                    <a:xfrm>
                      <a:off x="0" y="0"/>
                      <a:ext cx="3069799" cy="694747"/>
                    </a:xfrm>
                    <a:prstGeom prst="rect">
                      <a:avLst/>
                    </a:prstGeom>
                    <a:ln>
                      <a:noFill/>
                    </a:ln>
                    <a:extLst>
                      <a:ext uri="{53640926-AAD7-44D8-BBD7-CCE9431645EC}">
                        <a14:shadowObscured xmlns:a14="http://schemas.microsoft.com/office/drawing/2010/main"/>
                      </a:ext>
                    </a:extLst>
                  </pic:spPr>
                </pic:pic>
              </a:graphicData>
            </a:graphic>
          </wp:inline>
        </w:drawing>
      </w:r>
    </w:p>
    <w:p w14:paraId="50986903" w14:textId="26387C0F" w:rsidR="004B6EEC" w:rsidRDefault="004B6EEC" w:rsidP="00087275">
      <w:pPr>
        <w:jc w:val="center"/>
        <w:rPr>
          <w:rFonts w:ascii="Times New Roman" w:hAnsi="Times New Roman" w:cs="Times New Roman"/>
          <w:sz w:val="26"/>
          <w:szCs w:val="26"/>
          <w:lang w:val="vi-VN"/>
        </w:rPr>
      </w:pPr>
      <w:r w:rsidRPr="00C5616D">
        <w:rPr>
          <w:rFonts w:ascii="Times New Roman" w:hAnsi="Times New Roman" w:cs="Times New Roman"/>
          <w:sz w:val="26"/>
          <w:szCs w:val="26"/>
          <w:lang w:val="vi-VN"/>
        </w:rPr>
        <w:t>Hình</w:t>
      </w:r>
      <w:r w:rsidR="00087275">
        <w:rPr>
          <w:rFonts w:ascii="Times New Roman" w:hAnsi="Times New Roman" w:cs="Times New Roman"/>
          <w:sz w:val="26"/>
          <w:szCs w:val="26"/>
          <w:lang w:val="vi-VN"/>
        </w:rPr>
        <w:t xml:space="preserve"> 4</w:t>
      </w:r>
      <w:r w:rsidRPr="00C5616D">
        <w:rPr>
          <w:rFonts w:ascii="Times New Roman" w:hAnsi="Times New Roman" w:cs="Times New Roman"/>
          <w:sz w:val="26"/>
          <w:szCs w:val="26"/>
          <w:lang w:val="vi-VN"/>
        </w:rPr>
        <w:t>:</w:t>
      </w:r>
      <w:r w:rsidR="00087275">
        <w:rPr>
          <w:rFonts w:ascii="Times New Roman" w:hAnsi="Times New Roman" w:cs="Times New Roman"/>
          <w:sz w:val="26"/>
          <w:szCs w:val="26"/>
          <w:lang w:val="vi-VN"/>
        </w:rPr>
        <w:t xml:space="preserve"> Chương trình của p</w:t>
      </w:r>
      <w:r w:rsidR="00087275" w:rsidRPr="00C5616D">
        <w:rPr>
          <w:rFonts w:ascii="Times New Roman" w:hAnsi="Times New Roman" w:cs="Times New Roman"/>
          <w:sz w:val="26"/>
          <w:szCs w:val="26"/>
          <w:lang w:val="vi-VN"/>
        </w:rPr>
        <w:t>hương thức</w:t>
      </w:r>
      <w:r w:rsidR="00087275">
        <w:rPr>
          <w:rFonts w:ascii="Times New Roman" w:hAnsi="Times New Roman" w:cs="Times New Roman"/>
          <w:sz w:val="26"/>
          <w:szCs w:val="26"/>
          <w:lang w:val="vi-VN"/>
        </w:rPr>
        <w:t xml:space="preserve"> </w:t>
      </w:r>
      <w:r w:rsidR="00087275" w:rsidRPr="00C5616D">
        <w:rPr>
          <w:rFonts w:ascii="Times New Roman" w:hAnsi="Times New Roman" w:cs="Times New Roman"/>
          <w:sz w:val="26"/>
          <w:szCs w:val="26"/>
          <w:lang w:val="vi-VN"/>
        </w:rPr>
        <w:t>CourseChangeNotification</w:t>
      </w:r>
    </w:p>
    <w:p w14:paraId="1DED8558" w14:textId="77777777" w:rsidR="0084343A" w:rsidRPr="00C5616D" w:rsidRDefault="0084343A" w:rsidP="00087275">
      <w:pPr>
        <w:jc w:val="center"/>
        <w:rPr>
          <w:rFonts w:ascii="Times New Roman" w:hAnsi="Times New Roman" w:cs="Times New Roman"/>
          <w:sz w:val="26"/>
          <w:szCs w:val="26"/>
          <w:lang w:val="vi-VN"/>
        </w:rPr>
      </w:pPr>
    </w:p>
    <w:p w14:paraId="3515B8F4" w14:textId="763FDC08" w:rsidR="00367614" w:rsidRPr="00C5616D" w:rsidRDefault="002F5503" w:rsidP="0084343A">
      <w:pPr>
        <w:ind w:left="720" w:firstLine="720"/>
        <w:rPr>
          <w:rFonts w:ascii="Times New Roman" w:hAnsi="Times New Roman" w:cs="Times New Roman"/>
          <w:sz w:val="26"/>
          <w:szCs w:val="26"/>
          <w:lang w:val="vi-VN"/>
        </w:rPr>
      </w:pPr>
      <w:r>
        <w:rPr>
          <w:rFonts w:ascii="Times New Roman" w:hAnsi="Times New Roman" w:cs="Times New Roman"/>
          <w:sz w:val="26"/>
          <w:szCs w:val="26"/>
          <w:lang w:val="vi-VN"/>
        </w:rPr>
        <w:t>P</w:t>
      </w:r>
      <w:r w:rsidR="00A4136B" w:rsidRPr="00C5616D">
        <w:rPr>
          <w:rFonts w:ascii="Times New Roman" w:hAnsi="Times New Roman" w:cs="Times New Roman"/>
          <w:sz w:val="26"/>
          <w:szCs w:val="26"/>
          <w:lang w:val="vi-VN"/>
        </w:rPr>
        <w:t>hương</w:t>
      </w:r>
      <w:r w:rsidR="003D0E93" w:rsidRPr="00C5616D">
        <w:rPr>
          <w:rFonts w:ascii="Times New Roman" w:hAnsi="Times New Roman" w:cs="Times New Roman"/>
          <w:sz w:val="26"/>
          <w:szCs w:val="26"/>
          <w:lang w:val="vi-VN"/>
        </w:rPr>
        <w:t xml:space="preserve"> thức </w:t>
      </w:r>
      <w:r w:rsidR="009421DF" w:rsidRPr="00C5616D">
        <w:rPr>
          <w:rFonts w:ascii="Times New Roman" w:hAnsi="Times New Roman" w:cs="Times New Roman"/>
          <w:sz w:val="26"/>
          <w:szCs w:val="26"/>
          <w:lang w:val="vi-VN"/>
        </w:rPr>
        <w:t xml:space="preserve">CourseChangeNotification </w:t>
      </w:r>
      <w:r w:rsidR="003D0E93" w:rsidRPr="00C5616D">
        <w:rPr>
          <w:rFonts w:ascii="Times New Roman" w:hAnsi="Times New Roman" w:cs="Times New Roman"/>
          <w:sz w:val="26"/>
          <w:szCs w:val="26"/>
          <w:lang w:val="vi-VN"/>
        </w:rPr>
        <w:t xml:space="preserve">được dùng để </w:t>
      </w:r>
      <w:r w:rsidR="0010591E" w:rsidRPr="00C5616D">
        <w:rPr>
          <w:rFonts w:ascii="Times New Roman" w:hAnsi="Times New Roman" w:cs="Times New Roman"/>
          <w:sz w:val="26"/>
          <w:szCs w:val="26"/>
          <w:lang w:val="vi-VN"/>
        </w:rPr>
        <w:t xml:space="preserve">thông </w:t>
      </w:r>
      <w:r w:rsidR="001038A1" w:rsidRPr="00C5616D">
        <w:rPr>
          <w:rFonts w:ascii="Times New Roman" w:hAnsi="Times New Roman" w:cs="Times New Roman"/>
          <w:sz w:val="26"/>
          <w:szCs w:val="26"/>
          <w:lang w:val="vi-VN"/>
        </w:rPr>
        <w:t xml:space="preserve">báo sự thay đổi về tọa độ và vị trí </w:t>
      </w:r>
      <w:r w:rsidR="00443F48" w:rsidRPr="00C5616D">
        <w:rPr>
          <w:rFonts w:ascii="Times New Roman" w:hAnsi="Times New Roman" w:cs="Times New Roman"/>
          <w:sz w:val="26"/>
          <w:szCs w:val="26"/>
          <w:lang w:val="vi-VN"/>
        </w:rPr>
        <w:t xml:space="preserve">trong trường hợp </w:t>
      </w:r>
      <w:r w:rsidR="004B6EEC" w:rsidRPr="00C5616D">
        <w:rPr>
          <w:rFonts w:ascii="Times New Roman" w:hAnsi="Times New Roman" w:cs="Times New Roman"/>
          <w:sz w:val="26"/>
          <w:szCs w:val="26"/>
          <w:lang w:val="vi-VN"/>
        </w:rPr>
        <w:t>có thay đổi</w:t>
      </w:r>
      <w:r w:rsidR="00EC1C14" w:rsidRPr="00C5616D">
        <w:rPr>
          <w:rFonts w:ascii="Times New Roman" w:hAnsi="Times New Roman" w:cs="Times New Roman"/>
          <w:sz w:val="26"/>
          <w:szCs w:val="26"/>
          <w:lang w:val="vi-VN"/>
        </w:rPr>
        <w:t xml:space="preserve">, </w:t>
      </w:r>
      <w:r w:rsidR="001C7CD9" w:rsidRPr="00C5616D">
        <w:rPr>
          <w:rFonts w:ascii="Times New Roman" w:hAnsi="Times New Roman" w:cs="Times New Roman"/>
          <w:sz w:val="26"/>
          <w:szCs w:val="26"/>
          <w:lang w:val="vi-VN"/>
        </w:rPr>
        <w:t>ví dụ trong trường hợp có sự điều chỉnh về đường đi của node, CourseChangeNotification có chức năng thông báo về sự điều chỉnh này.</w:t>
      </w:r>
      <w:r w:rsidR="004B6EEC" w:rsidRPr="00C5616D">
        <w:rPr>
          <w:rFonts w:ascii="Times New Roman" w:hAnsi="Times New Roman" w:cs="Times New Roman"/>
          <w:sz w:val="26"/>
          <w:szCs w:val="26"/>
          <w:lang w:val="vi-VN"/>
        </w:rPr>
        <w:t xml:space="preserve"> </w:t>
      </w:r>
      <w:r w:rsidR="009421DF" w:rsidRPr="00C5616D">
        <w:rPr>
          <w:rFonts w:ascii="Times New Roman" w:hAnsi="Times New Roman" w:cs="Times New Roman"/>
          <w:sz w:val="26"/>
          <w:szCs w:val="26"/>
          <w:lang w:val="vi-VN"/>
        </w:rPr>
        <w:t xml:space="preserve">CourseChangeNotification hoạt động như một callback function (hàm </w:t>
      </w:r>
      <w:r w:rsidR="00F20DB8" w:rsidRPr="00C5616D">
        <w:rPr>
          <w:rFonts w:ascii="Times New Roman" w:hAnsi="Times New Roman" w:cs="Times New Roman"/>
          <w:sz w:val="26"/>
          <w:szCs w:val="26"/>
          <w:lang w:val="vi-VN"/>
        </w:rPr>
        <w:t>đóng vai trò như tham số truyền vào trong hàm khác)</w:t>
      </w:r>
      <w:r w:rsidR="001C7CD9" w:rsidRPr="00C5616D">
        <w:rPr>
          <w:rFonts w:ascii="Times New Roman" w:hAnsi="Times New Roman" w:cs="Times New Roman"/>
          <w:sz w:val="26"/>
          <w:szCs w:val="26"/>
          <w:lang w:val="vi-VN"/>
        </w:rPr>
        <w:t>.</w:t>
      </w:r>
    </w:p>
    <w:p w14:paraId="710E872A" w14:textId="35CEEB85" w:rsidR="5AD0A097" w:rsidRPr="00414A3E" w:rsidRDefault="5AD0A097" w:rsidP="00ED51AB">
      <w:pPr>
        <w:rPr>
          <w:rFonts w:ascii="Times New Roman" w:hAnsi="Times New Roman" w:cs="Times New Roman"/>
          <w:sz w:val="26"/>
          <w:szCs w:val="26"/>
          <w:lang w:val="vi-VN"/>
        </w:rPr>
      </w:pPr>
    </w:p>
    <w:p w14:paraId="01B49097" w14:textId="6571FC0A" w:rsidR="00F53C3D" w:rsidRPr="00C5616D" w:rsidRDefault="009E628B" w:rsidP="001C7CD9">
      <w:pPr>
        <w:rPr>
          <w:rFonts w:ascii="Times New Roman" w:hAnsi="Times New Roman" w:cs="Times New Roman"/>
          <w:sz w:val="26"/>
          <w:szCs w:val="26"/>
          <w:lang w:val="vi-VN"/>
        </w:rPr>
      </w:pPr>
      <w:r>
        <w:rPr>
          <w:rFonts w:ascii="Times New Roman" w:hAnsi="Times New Roman" w:cs="Times New Roman"/>
          <w:sz w:val="26"/>
          <w:szCs w:val="26"/>
          <w:lang w:val="vi-VN"/>
        </w:rPr>
        <w:t>1.1</w:t>
      </w:r>
      <w:r w:rsidR="001C7CD9" w:rsidRPr="00C5616D">
        <w:rPr>
          <w:rFonts w:ascii="Times New Roman" w:hAnsi="Times New Roman" w:cs="Times New Roman"/>
          <w:sz w:val="26"/>
          <w:szCs w:val="26"/>
          <w:lang w:val="vi-VN"/>
        </w:rPr>
        <w:t>.2 Các m</w:t>
      </w:r>
      <w:r w:rsidR="00F53C3D" w:rsidRPr="00C5616D">
        <w:rPr>
          <w:rFonts w:ascii="Times New Roman" w:hAnsi="Times New Roman" w:cs="Times New Roman"/>
          <w:sz w:val="26"/>
          <w:szCs w:val="26"/>
        </w:rPr>
        <w:t>ô hình</w:t>
      </w:r>
      <w:r w:rsidR="001C7CD9" w:rsidRPr="00C5616D">
        <w:rPr>
          <w:rFonts w:ascii="Times New Roman" w:hAnsi="Times New Roman" w:cs="Times New Roman"/>
          <w:sz w:val="26"/>
          <w:szCs w:val="26"/>
          <w:lang w:val="vi-VN"/>
        </w:rPr>
        <w:t xml:space="preserve"> con của mô hình</w:t>
      </w:r>
      <w:r w:rsidR="00F53C3D" w:rsidRPr="00C5616D">
        <w:rPr>
          <w:rFonts w:ascii="Times New Roman" w:hAnsi="Times New Roman" w:cs="Times New Roman"/>
          <w:sz w:val="26"/>
          <w:szCs w:val="26"/>
        </w:rPr>
        <w:t xml:space="preserve"> Mobility</w:t>
      </w:r>
    </w:p>
    <w:p w14:paraId="3D96FE2F" w14:textId="08B6CBFB" w:rsidR="00ED51AB" w:rsidRPr="00C5616D" w:rsidRDefault="009E628B" w:rsidP="00ED51AB">
      <w:pPr>
        <w:rPr>
          <w:rFonts w:ascii="Times New Roman" w:hAnsi="Times New Roman" w:cs="Times New Roman"/>
          <w:sz w:val="26"/>
          <w:szCs w:val="26"/>
        </w:rPr>
      </w:pPr>
      <w:r>
        <w:rPr>
          <w:rFonts w:ascii="Times New Roman" w:hAnsi="Times New Roman" w:cs="Times New Roman"/>
          <w:sz w:val="26"/>
          <w:szCs w:val="26"/>
          <w:lang w:val="vi-VN"/>
        </w:rPr>
        <w:t>1.1</w:t>
      </w:r>
      <w:r w:rsidR="001C7CD9" w:rsidRPr="00C5616D">
        <w:rPr>
          <w:rFonts w:ascii="Times New Roman" w:hAnsi="Times New Roman" w:cs="Times New Roman"/>
          <w:sz w:val="26"/>
          <w:szCs w:val="26"/>
          <w:lang w:val="vi-VN"/>
        </w:rPr>
        <w:t xml:space="preserve">.2.1 </w:t>
      </w:r>
      <w:r w:rsidR="00ED51AB" w:rsidRPr="00C5616D">
        <w:rPr>
          <w:rFonts w:ascii="Times New Roman" w:hAnsi="Times New Roman" w:cs="Times New Roman"/>
          <w:sz w:val="26"/>
          <w:szCs w:val="26"/>
          <w:lang w:val="vi-VN"/>
        </w:rPr>
        <w:t xml:space="preserve">Mô hình </w:t>
      </w:r>
      <w:r w:rsidR="009C71CD" w:rsidRPr="00C5616D">
        <w:rPr>
          <w:rFonts w:ascii="Times New Roman" w:hAnsi="Times New Roman" w:cs="Times New Roman"/>
          <w:sz w:val="26"/>
          <w:szCs w:val="26"/>
          <w:lang w:val="vi-VN"/>
        </w:rPr>
        <w:t>Random Direction 2D Mobility Model</w:t>
      </w:r>
      <w:r w:rsidR="00E57DDA" w:rsidRPr="00C5616D">
        <w:rPr>
          <w:rFonts w:ascii="Times New Roman" w:hAnsi="Times New Roman" w:cs="Times New Roman"/>
          <w:sz w:val="26"/>
          <w:szCs w:val="26"/>
        </w:rPr>
        <w:t xml:space="preserve"> </w:t>
      </w:r>
    </w:p>
    <w:p w14:paraId="64A21C73" w14:textId="64AB2812" w:rsidR="00ED51AB" w:rsidRPr="00C5616D" w:rsidRDefault="008E2BA1" w:rsidP="008E2BA1">
      <w:pPr>
        <w:rPr>
          <w:rFonts w:ascii="Times New Roman" w:hAnsi="Times New Roman" w:cs="Times New Roman"/>
          <w:sz w:val="26"/>
          <w:szCs w:val="26"/>
          <w:lang w:val="vi-VN"/>
        </w:rPr>
      </w:pPr>
      <w:r w:rsidRPr="00C5616D">
        <w:rPr>
          <w:rFonts w:ascii="Times New Roman" w:hAnsi="Times New Roman" w:cs="Times New Roman"/>
          <w:sz w:val="26"/>
          <w:szCs w:val="26"/>
          <w:lang w:val="vi-VN"/>
        </w:rPr>
        <w:lastRenderedPageBreak/>
        <w:t xml:space="preserve">Mô hình </w:t>
      </w:r>
      <w:r w:rsidR="009C71CD" w:rsidRPr="00C5616D">
        <w:rPr>
          <w:rFonts w:ascii="Times New Roman" w:hAnsi="Times New Roman" w:cs="Times New Roman"/>
          <w:sz w:val="26"/>
          <w:szCs w:val="26"/>
          <w:lang w:val="vi-VN"/>
        </w:rPr>
        <w:t>Random Direction 2D Mobility Model</w:t>
      </w:r>
      <w:r w:rsidRPr="00C5616D">
        <w:rPr>
          <w:rFonts w:ascii="Times New Roman" w:hAnsi="Times New Roman" w:cs="Times New Roman"/>
          <w:sz w:val="26"/>
          <w:szCs w:val="26"/>
          <w:lang w:val="vi-VN"/>
        </w:rPr>
        <w:t xml:space="preserve"> được dùng để biểu diễn quá trình di chuyển của các nodes</w:t>
      </w:r>
      <w:r w:rsidR="00FA65A6" w:rsidRPr="00C5616D">
        <w:rPr>
          <w:rFonts w:ascii="Times New Roman" w:hAnsi="Times New Roman" w:cs="Times New Roman"/>
          <w:sz w:val="26"/>
          <w:szCs w:val="26"/>
          <w:lang w:val="vi-VN"/>
        </w:rPr>
        <w:t xml:space="preserve"> trong trường hợp tham số Direction (hướng di chuyển) và tham số Velocity (tốc độ) của đối tượng được chọn ngẫu</w:t>
      </w:r>
      <w:r w:rsidR="00B43ECE" w:rsidRPr="00C5616D">
        <w:rPr>
          <w:rFonts w:ascii="Times New Roman" w:hAnsi="Times New Roman" w:cs="Times New Roman"/>
          <w:sz w:val="26"/>
          <w:szCs w:val="26"/>
          <w:lang w:val="vi-VN"/>
        </w:rPr>
        <w:t xml:space="preserve"> nhiên. Nếu đối tượng di chuyển đến vị trí biên, thì </w:t>
      </w:r>
      <w:r w:rsidR="00C71C20" w:rsidRPr="00C5616D">
        <w:rPr>
          <w:rFonts w:ascii="Times New Roman" w:hAnsi="Times New Roman" w:cs="Times New Roman"/>
          <w:sz w:val="26"/>
          <w:szCs w:val="26"/>
          <w:lang w:val="vi-VN"/>
        </w:rPr>
        <w:t>hướng và tốc độ của đối tượng được thiết lập lại ngẫu nhiên. Quá trình trên được lặp lại cho đến hết thời gian mô phỏng.</w:t>
      </w:r>
    </w:p>
    <w:p w14:paraId="514BEAB3" w14:textId="48F1FBEA" w:rsidR="00C15A85" w:rsidRPr="00C5616D" w:rsidRDefault="00B74738" w:rsidP="008E2BA1">
      <w:pPr>
        <w:jc w:val="center"/>
        <w:rPr>
          <w:rFonts w:ascii="Times New Roman" w:hAnsi="Times New Roman" w:cs="Times New Roman"/>
          <w:sz w:val="26"/>
          <w:szCs w:val="26"/>
          <w:lang w:val="vi-VN"/>
        </w:rPr>
      </w:pPr>
      <w:r w:rsidRPr="00C5616D">
        <w:rPr>
          <w:rFonts w:ascii="Times New Roman" w:hAnsi="Times New Roman" w:cs="Times New Roman"/>
          <w:noProof/>
          <w:sz w:val="26"/>
          <w:szCs w:val="26"/>
          <w:lang w:val="vi-VN"/>
        </w:rPr>
        <w:drawing>
          <wp:inline distT="0" distB="0" distL="0" distR="0" wp14:anchorId="065A1581" wp14:editId="58502F42">
            <wp:extent cx="4403188" cy="3341907"/>
            <wp:effectExtent l="0" t="0" r="0" b="0"/>
            <wp:docPr id="164601364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13644" name="Picture 1" descr="A diagram of a flowchart&#10;&#10;Description automatically generated"/>
                    <pic:cNvPicPr/>
                  </pic:nvPicPr>
                  <pic:blipFill>
                    <a:blip r:embed="rId11"/>
                    <a:stretch>
                      <a:fillRect/>
                    </a:stretch>
                  </pic:blipFill>
                  <pic:spPr>
                    <a:xfrm>
                      <a:off x="0" y="0"/>
                      <a:ext cx="4413674" cy="3349865"/>
                    </a:xfrm>
                    <a:prstGeom prst="rect">
                      <a:avLst/>
                    </a:prstGeom>
                  </pic:spPr>
                </pic:pic>
              </a:graphicData>
            </a:graphic>
          </wp:inline>
        </w:drawing>
      </w:r>
    </w:p>
    <w:p w14:paraId="0ACC23BB" w14:textId="3B3F83CF" w:rsidR="00C15A85" w:rsidRPr="00C5616D" w:rsidRDefault="00C15A85" w:rsidP="00C15A85">
      <w:pPr>
        <w:jc w:val="center"/>
        <w:rPr>
          <w:rFonts w:ascii="Times New Roman" w:hAnsi="Times New Roman" w:cs="Times New Roman"/>
          <w:sz w:val="26"/>
          <w:szCs w:val="26"/>
          <w:lang w:val="vi-VN"/>
        </w:rPr>
      </w:pPr>
      <w:r w:rsidRPr="00C5616D">
        <w:rPr>
          <w:rFonts w:ascii="Times New Roman" w:hAnsi="Times New Roman" w:cs="Times New Roman"/>
          <w:sz w:val="26"/>
          <w:szCs w:val="26"/>
          <w:lang w:val="vi-VN"/>
        </w:rPr>
        <w:t>Hình</w:t>
      </w:r>
      <w:r w:rsidR="007B44C7">
        <w:rPr>
          <w:rFonts w:ascii="Times New Roman" w:hAnsi="Times New Roman" w:cs="Times New Roman"/>
          <w:sz w:val="26"/>
          <w:szCs w:val="26"/>
          <w:lang w:val="vi-VN"/>
        </w:rPr>
        <w:t xml:space="preserve"> 5</w:t>
      </w:r>
      <w:r w:rsidRPr="00C5616D">
        <w:rPr>
          <w:rFonts w:ascii="Times New Roman" w:hAnsi="Times New Roman" w:cs="Times New Roman"/>
          <w:sz w:val="26"/>
          <w:szCs w:val="26"/>
          <w:lang w:val="vi-VN"/>
        </w:rPr>
        <w:t>: Lưu đồ thuật toán của mô hình Random</w:t>
      </w:r>
      <w:r w:rsidR="005F31C3" w:rsidRPr="00C5616D">
        <w:rPr>
          <w:rFonts w:ascii="Times New Roman" w:hAnsi="Times New Roman" w:cs="Times New Roman"/>
          <w:sz w:val="26"/>
          <w:szCs w:val="26"/>
          <w:lang w:val="vi-VN"/>
        </w:rPr>
        <w:t xml:space="preserve"> </w:t>
      </w:r>
      <w:r w:rsidRPr="00C5616D">
        <w:rPr>
          <w:rFonts w:ascii="Times New Roman" w:hAnsi="Times New Roman" w:cs="Times New Roman"/>
          <w:sz w:val="26"/>
          <w:szCs w:val="26"/>
          <w:lang w:val="vi-VN"/>
        </w:rPr>
        <w:t>Direction</w:t>
      </w:r>
      <w:r w:rsidR="005F31C3" w:rsidRPr="00C5616D">
        <w:rPr>
          <w:rFonts w:ascii="Times New Roman" w:hAnsi="Times New Roman" w:cs="Times New Roman"/>
          <w:sz w:val="26"/>
          <w:szCs w:val="26"/>
          <w:lang w:val="vi-VN"/>
        </w:rPr>
        <w:t xml:space="preserve"> </w:t>
      </w:r>
      <w:r w:rsidRPr="00C5616D">
        <w:rPr>
          <w:rFonts w:ascii="Times New Roman" w:hAnsi="Times New Roman" w:cs="Times New Roman"/>
          <w:sz w:val="26"/>
          <w:szCs w:val="26"/>
          <w:lang w:val="vi-VN"/>
        </w:rPr>
        <w:t>2</w:t>
      </w:r>
      <w:r w:rsidR="005F31C3" w:rsidRPr="00C5616D">
        <w:rPr>
          <w:rFonts w:ascii="Times New Roman" w:hAnsi="Times New Roman" w:cs="Times New Roman"/>
          <w:sz w:val="26"/>
          <w:szCs w:val="26"/>
          <w:lang w:val="vi-VN"/>
        </w:rPr>
        <w:t xml:space="preserve">D </w:t>
      </w:r>
      <w:r w:rsidRPr="00C5616D">
        <w:rPr>
          <w:rFonts w:ascii="Times New Roman" w:hAnsi="Times New Roman" w:cs="Times New Roman"/>
          <w:sz w:val="26"/>
          <w:szCs w:val="26"/>
          <w:lang w:val="vi-VN"/>
        </w:rPr>
        <w:t>Mobility</w:t>
      </w:r>
      <w:r w:rsidR="005F31C3" w:rsidRPr="00C5616D">
        <w:rPr>
          <w:rFonts w:ascii="Times New Roman" w:hAnsi="Times New Roman" w:cs="Times New Roman"/>
          <w:sz w:val="26"/>
          <w:szCs w:val="26"/>
          <w:lang w:val="vi-VN"/>
        </w:rPr>
        <w:t xml:space="preserve"> </w:t>
      </w:r>
      <w:r w:rsidRPr="00C5616D">
        <w:rPr>
          <w:rFonts w:ascii="Times New Roman" w:hAnsi="Times New Roman" w:cs="Times New Roman"/>
          <w:sz w:val="26"/>
          <w:szCs w:val="26"/>
          <w:lang w:val="vi-VN"/>
        </w:rPr>
        <w:t>Model</w:t>
      </w:r>
    </w:p>
    <w:p w14:paraId="3235B608" w14:textId="39251374" w:rsidR="00F824ED" w:rsidRPr="00C5616D" w:rsidRDefault="00F824ED" w:rsidP="00F824ED">
      <w:pPr>
        <w:rPr>
          <w:rFonts w:ascii="Times New Roman" w:hAnsi="Times New Roman" w:cs="Times New Roman"/>
          <w:sz w:val="26"/>
          <w:szCs w:val="26"/>
          <w:lang w:val="vi-VN"/>
        </w:rPr>
      </w:pPr>
    </w:p>
    <w:tbl>
      <w:tblPr>
        <w:tblStyle w:val="LiBang"/>
        <w:tblW w:w="0" w:type="auto"/>
        <w:tblLook w:val="04A0" w:firstRow="1" w:lastRow="0" w:firstColumn="1" w:lastColumn="0" w:noHBand="0" w:noVBand="1"/>
      </w:tblPr>
      <w:tblGrid>
        <w:gridCol w:w="3116"/>
        <w:gridCol w:w="3117"/>
        <w:gridCol w:w="3117"/>
      </w:tblGrid>
      <w:tr w:rsidR="003E0898" w:rsidRPr="00C5616D" w14:paraId="0F0482FC" w14:textId="77777777">
        <w:tc>
          <w:tcPr>
            <w:tcW w:w="3116" w:type="dxa"/>
          </w:tcPr>
          <w:p w14:paraId="09E5E277" w14:textId="77777777" w:rsidR="003E0898" w:rsidRPr="00C5616D" w:rsidRDefault="003E0898">
            <w:pPr>
              <w:rPr>
                <w:rFonts w:ascii="Times New Roman" w:hAnsi="Times New Roman" w:cs="Times New Roman"/>
                <w:sz w:val="26"/>
                <w:szCs w:val="26"/>
              </w:rPr>
            </w:pPr>
            <w:r w:rsidRPr="00C5616D">
              <w:rPr>
                <w:rFonts w:ascii="Times New Roman" w:hAnsi="Times New Roman" w:cs="Times New Roman"/>
                <w:sz w:val="26"/>
                <w:szCs w:val="26"/>
              </w:rPr>
              <w:t>Tham số mô phỏng</w:t>
            </w:r>
          </w:p>
        </w:tc>
        <w:tc>
          <w:tcPr>
            <w:tcW w:w="3117" w:type="dxa"/>
          </w:tcPr>
          <w:p w14:paraId="532D9452" w14:textId="77777777" w:rsidR="003E0898" w:rsidRPr="00C5616D" w:rsidRDefault="003E0898">
            <w:pPr>
              <w:rPr>
                <w:rFonts w:ascii="Times New Roman" w:hAnsi="Times New Roman" w:cs="Times New Roman"/>
                <w:sz w:val="26"/>
                <w:szCs w:val="26"/>
              </w:rPr>
            </w:pPr>
            <w:r w:rsidRPr="00C5616D">
              <w:rPr>
                <w:rFonts w:ascii="Times New Roman" w:hAnsi="Times New Roman" w:cs="Times New Roman"/>
                <w:sz w:val="26"/>
                <w:szCs w:val="26"/>
              </w:rPr>
              <w:t>Đặc điểm của thuộc tính</w:t>
            </w:r>
          </w:p>
        </w:tc>
        <w:tc>
          <w:tcPr>
            <w:tcW w:w="3117" w:type="dxa"/>
          </w:tcPr>
          <w:p w14:paraId="169FE442" w14:textId="77777777" w:rsidR="003E0898" w:rsidRPr="00C5616D" w:rsidRDefault="003E0898">
            <w:pPr>
              <w:rPr>
                <w:rFonts w:ascii="Times New Roman" w:hAnsi="Times New Roman" w:cs="Times New Roman"/>
                <w:sz w:val="26"/>
                <w:szCs w:val="26"/>
                <w:lang w:val="vi-VN"/>
              </w:rPr>
            </w:pPr>
            <w:r w:rsidRPr="00C5616D">
              <w:rPr>
                <w:rFonts w:ascii="Times New Roman" w:hAnsi="Times New Roman" w:cs="Times New Roman"/>
                <w:sz w:val="26"/>
                <w:szCs w:val="26"/>
              </w:rPr>
              <w:t>Giá trị m</w:t>
            </w:r>
            <w:r w:rsidRPr="00C5616D">
              <w:rPr>
                <w:rFonts w:ascii="Times New Roman" w:hAnsi="Times New Roman" w:cs="Times New Roman"/>
                <w:sz w:val="26"/>
                <w:szCs w:val="26"/>
                <w:lang w:val="vi-VN"/>
              </w:rPr>
              <w:t>ặc định</w:t>
            </w:r>
          </w:p>
        </w:tc>
      </w:tr>
      <w:tr w:rsidR="003E0898" w:rsidRPr="00C5616D" w14:paraId="53F3DE44" w14:textId="77777777">
        <w:tc>
          <w:tcPr>
            <w:tcW w:w="3116" w:type="dxa"/>
          </w:tcPr>
          <w:p w14:paraId="3B21AA34" w14:textId="08D67583" w:rsidR="003E0898" w:rsidRPr="00C5616D" w:rsidRDefault="003E0898">
            <w:pPr>
              <w:rPr>
                <w:rFonts w:ascii="Times New Roman" w:hAnsi="Times New Roman" w:cs="Times New Roman"/>
                <w:sz w:val="26"/>
                <w:szCs w:val="26"/>
                <w:lang w:val="vi-VN"/>
              </w:rPr>
            </w:pPr>
            <w:r w:rsidRPr="00C5616D">
              <w:rPr>
                <w:rFonts w:ascii="Times New Roman" w:hAnsi="Times New Roman" w:cs="Times New Roman"/>
                <w:sz w:val="26"/>
                <w:szCs w:val="26"/>
                <w:lang w:val="vi-VN"/>
              </w:rPr>
              <w:t>Bounds</w:t>
            </w:r>
          </w:p>
        </w:tc>
        <w:tc>
          <w:tcPr>
            <w:tcW w:w="3117" w:type="dxa"/>
          </w:tcPr>
          <w:p w14:paraId="158B70A0" w14:textId="49F3E6D9" w:rsidR="003E0898" w:rsidRPr="00C5616D" w:rsidRDefault="003E0898">
            <w:pPr>
              <w:rPr>
                <w:rFonts w:ascii="Times New Roman" w:hAnsi="Times New Roman" w:cs="Times New Roman"/>
                <w:sz w:val="26"/>
                <w:szCs w:val="26"/>
                <w:lang w:val="vi-VN"/>
              </w:rPr>
            </w:pPr>
            <w:r w:rsidRPr="00C5616D">
              <w:rPr>
                <w:rFonts w:ascii="Times New Roman" w:hAnsi="Times New Roman" w:cs="Times New Roman"/>
                <w:sz w:val="26"/>
                <w:szCs w:val="26"/>
                <w:lang w:val="vi-VN"/>
              </w:rPr>
              <w:t>Biểu th</w:t>
            </w:r>
            <w:r w:rsidR="00E85314" w:rsidRPr="00C5616D">
              <w:rPr>
                <w:rFonts w:ascii="Times New Roman" w:hAnsi="Times New Roman" w:cs="Times New Roman"/>
                <w:sz w:val="26"/>
                <w:szCs w:val="26"/>
                <w:lang w:val="vi-VN"/>
              </w:rPr>
              <w:t xml:space="preserve">ị </w:t>
            </w:r>
            <w:r w:rsidR="00466C8D" w:rsidRPr="00C5616D">
              <w:rPr>
                <w:rFonts w:ascii="Times New Roman" w:hAnsi="Times New Roman" w:cs="Times New Roman"/>
                <w:sz w:val="26"/>
                <w:szCs w:val="26"/>
                <w:lang w:val="vi-VN"/>
              </w:rPr>
              <w:t>tọa độ</w:t>
            </w:r>
            <w:r w:rsidR="009F5903" w:rsidRPr="00C5616D">
              <w:rPr>
                <w:rFonts w:ascii="Times New Roman" w:hAnsi="Times New Roman" w:cs="Times New Roman"/>
                <w:sz w:val="26"/>
                <w:szCs w:val="26"/>
                <w:lang w:val="vi-VN"/>
              </w:rPr>
              <w:t xml:space="preserve"> của bốn đường biên</w:t>
            </w:r>
          </w:p>
        </w:tc>
        <w:tc>
          <w:tcPr>
            <w:tcW w:w="3117" w:type="dxa"/>
          </w:tcPr>
          <w:p w14:paraId="216C5489" w14:textId="32BAD8EA" w:rsidR="003E0898" w:rsidRPr="00C5616D" w:rsidRDefault="009F5903">
            <w:pPr>
              <w:rPr>
                <w:rFonts w:ascii="Times New Roman" w:hAnsi="Times New Roman" w:cs="Times New Roman"/>
                <w:sz w:val="26"/>
                <w:szCs w:val="26"/>
              </w:rPr>
            </w:pPr>
            <w:r w:rsidRPr="00C5616D">
              <w:rPr>
                <w:rFonts w:ascii="Times New Roman" w:hAnsi="Times New Roman" w:cs="Times New Roman"/>
                <w:sz w:val="26"/>
                <w:szCs w:val="26"/>
                <w:lang w:val="vi-VN"/>
              </w:rPr>
              <w:t>(</w:t>
            </w:r>
            <w:r w:rsidR="00071425" w:rsidRPr="00C5616D">
              <w:rPr>
                <w:rFonts w:ascii="Times New Roman" w:hAnsi="Times New Roman" w:cs="Times New Roman"/>
                <w:sz w:val="26"/>
                <w:szCs w:val="26"/>
                <w:lang w:val="vi-VN"/>
              </w:rPr>
              <w:t>-100, 100, -100, 100</w:t>
            </w:r>
            <w:r w:rsidRPr="00C5616D">
              <w:rPr>
                <w:rFonts w:ascii="Times New Roman" w:hAnsi="Times New Roman" w:cs="Times New Roman"/>
                <w:sz w:val="26"/>
                <w:szCs w:val="26"/>
                <w:lang w:val="vi-VN"/>
              </w:rPr>
              <w:t>)</w:t>
            </w:r>
          </w:p>
        </w:tc>
      </w:tr>
      <w:tr w:rsidR="003E0898" w:rsidRPr="00C5616D" w14:paraId="63C2150B" w14:textId="77777777">
        <w:tc>
          <w:tcPr>
            <w:tcW w:w="3116" w:type="dxa"/>
          </w:tcPr>
          <w:p w14:paraId="4DA2B004" w14:textId="59E358D4" w:rsidR="003E0898" w:rsidRPr="00C5616D" w:rsidRDefault="003E0898">
            <w:pPr>
              <w:rPr>
                <w:rFonts w:ascii="Times New Roman" w:hAnsi="Times New Roman" w:cs="Times New Roman"/>
                <w:sz w:val="26"/>
                <w:szCs w:val="26"/>
                <w:lang w:val="vi-VN"/>
              </w:rPr>
            </w:pPr>
            <w:r w:rsidRPr="00C5616D">
              <w:rPr>
                <w:rFonts w:ascii="Times New Roman" w:hAnsi="Times New Roman" w:cs="Times New Roman"/>
                <w:sz w:val="26"/>
                <w:szCs w:val="26"/>
                <w:lang w:val="vi-VN"/>
              </w:rPr>
              <w:t>Speed</w:t>
            </w:r>
          </w:p>
        </w:tc>
        <w:tc>
          <w:tcPr>
            <w:tcW w:w="3117" w:type="dxa"/>
          </w:tcPr>
          <w:p w14:paraId="75477712" w14:textId="357F2243" w:rsidR="003E0898" w:rsidRPr="00C5616D" w:rsidRDefault="003E0898">
            <w:pPr>
              <w:rPr>
                <w:rFonts w:ascii="Times New Roman" w:hAnsi="Times New Roman" w:cs="Times New Roman"/>
                <w:sz w:val="26"/>
                <w:szCs w:val="26"/>
                <w:lang w:val="vi-VN"/>
              </w:rPr>
            </w:pPr>
            <w:r w:rsidRPr="00C5616D">
              <w:rPr>
                <w:rFonts w:ascii="Times New Roman" w:hAnsi="Times New Roman" w:cs="Times New Roman"/>
                <w:sz w:val="26"/>
                <w:szCs w:val="26"/>
                <w:lang w:val="vi-VN"/>
              </w:rPr>
              <w:t xml:space="preserve">Biểu thị </w:t>
            </w:r>
            <w:r w:rsidR="00071425" w:rsidRPr="00C5616D">
              <w:rPr>
                <w:rFonts w:ascii="Times New Roman" w:hAnsi="Times New Roman" w:cs="Times New Roman"/>
                <w:sz w:val="26"/>
                <w:szCs w:val="26"/>
                <w:lang w:val="vi-VN"/>
              </w:rPr>
              <w:t>tốc độ hiện tại của node</w:t>
            </w:r>
          </w:p>
        </w:tc>
        <w:tc>
          <w:tcPr>
            <w:tcW w:w="3117" w:type="dxa"/>
          </w:tcPr>
          <w:p w14:paraId="51AFE3C6" w14:textId="33439E56" w:rsidR="003E0898" w:rsidRPr="00C5616D" w:rsidRDefault="006730F5">
            <w:pPr>
              <w:rPr>
                <w:rFonts w:ascii="Times New Roman" w:hAnsi="Times New Roman" w:cs="Times New Roman"/>
                <w:sz w:val="26"/>
                <w:szCs w:val="26"/>
                <w:lang w:val="vi-VN"/>
              </w:rPr>
            </w:pPr>
            <w:r w:rsidRPr="00C5616D">
              <w:rPr>
                <w:rFonts w:ascii="Times New Roman" w:hAnsi="Times New Roman" w:cs="Times New Roman"/>
                <w:sz w:val="26"/>
                <w:szCs w:val="26"/>
                <w:lang w:val="vi-VN"/>
              </w:rPr>
              <w:t>[1</w:t>
            </w:r>
            <w:r w:rsidR="005D45DA" w:rsidRPr="00C5616D">
              <w:rPr>
                <w:rFonts w:ascii="Times New Roman" w:hAnsi="Times New Roman" w:cs="Times New Roman"/>
                <w:sz w:val="26"/>
                <w:szCs w:val="26"/>
                <w:lang w:val="vi-VN"/>
              </w:rPr>
              <w:t>m/s; 2m/s]</w:t>
            </w:r>
          </w:p>
        </w:tc>
      </w:tr>
      <w:tr w:rsidR="003E0898" w:rsidRPr="00C5616D" w14:paraId="2D13D9F0" w14:textId="77777777">
        <w:tc>
          <w:tcPr>
            <w:tcW w:w="3116" w:type="dxa"/>
          </w:tcPr>
          <w:p w14:paraId="58C36331" w14:textId="0972DEA6" w:rsidR="003E0898" w:rsidRPr="00C5616D" w:rsidRDefault="0028799B">
            <w:pPr>
              <w:rPr>
                <w:rFonts w:ascii="Times New Roman" w:hAnsi="Times New Roman" w:cs="Times New Roman"/>
                <w:sz w:val="26"/>
                <w:szCs w:val="26"/>
                <w:lang w:val="vi-VN"/>
              </w:rPr>
            </w:pPr>
            <w:r w:rsidRPr="00C5616D">
              <w:rPr>
                <w:rFonts w:ascii="Times New Roman" w:hAnsi="Times New Roman" w:cs="Times New Roman"/>
                <w:sz w:val="26"/>
                <w:szCs w:val="26"/>
                <w:lang w:val="vi-VN"/>
              </w:rPr>
              <w:t>Pause</w:t>
            </w:r>
          </w:p>
        </w:tc>
        <w:tc>
          <w:tcPr>
            <w:tcW w:w="3117" w:type="dxa"/>
          </w:tcPr>
          <w:p w14:paraId="5AC12711" w14:textId="40F97366" w:rsidR="003E0898" w:rsidRPr="00C5616D" w:rsidRDefault="0061469E">
            <w:pPr>
              <w:rPr>
                <w:rFonts w:ascii="Times New Roman" w:hAnsi="Times New Roman" w:cs="Times New Roman"/>
                <w:sz w:val="26"/>
                <w:szCs w:val="26"/>
                <w:lang w:val="vi-VN"/>
              </w:rPr>
            </w:pPr>
            <w:r w:rsidRPr="00C5616D">
              <w:rPr>
                <w:rFonts w:ascii="Times New Roman" w:hAnsi="Times New Roman" w:cs="Times New Roman"/>
                <w:sz w:val="26"/>
                <w:szCs w:val="26"/>
                <w:lang w:val="vi-VN"/>
              </w:rPr>
              <w:t>Biểu thị khoảng thời gian dừng lại của node trước khi thay đổi tốc độ và hướng</w:t>
            </w:r>
          </w:p>
        </w:tc>
        <w:tc>
          <w:tcPr>
            <w:tcW w:w="3117" w:type="dxa"/>
          </w:tcPr>
          <w:p w14:paraId="3F048FF7" w14:textId="728BC1ED" w:rsidR="003E0898" w:rsidRPr="00C5616D" w:rsidRDefault="006730F5">
            <w:pPr>
              <w:rPr>
                <w:rFonts w:ascii="Times New Roman" w:hAnsi="Times New Roman" w:cs="Times New Roman"/>
                <w:sz w:val="26"/>
                <w:szCs w:val="26"/>
                <w:lang w:val="vi-VN"/>
              </w:rPr>
            </w:pPr>
            <w:r w:rsidRPr="00C5616D">
              <w:rPr>
                <w:rFonts w:ascii="Times New Roman" w:hAnsi="Times New Roman" w:cs="Times New Roman"/>
                <w:sz w:val="26"/>
                <w:szCs w:val="26"/>
                <w:lang w:val="vi-VN"/>
              </w:rPr>
              <w:t>2s</w:t>
            </w:r>
          </w:p>
        </w:tc>
      </w:tr>
    </w:tbl>
    <w:p w14:paraId="7A95902F" w14:textId="77777777" w:rsidR="0059538B" w:rsidRPr="00C5616D" w:rsidRDefault="0059538B" w:rsidP="0059538B">
      <w:pPr>
        <w:rPr>
          <w:rFonts w:ascii="Times New Roman" w:hAnsi="Times New Roman" w:cs="Times New Roman"/>
          <w:sz w:val="26"/>
          <w:szCs w:val="26"/>
          <w:lang w:val="vi-VN"/>
        </w:rPr>
      </w:pPr>
    </w:p>
    <w:p w14:paraId="5F5263A2" w14:textId="4A214C43" w:rsidR="0059538B" w:rsidRPr="00C5616D" w:rsidRDefault="009E628B" w:rsidP="0059538B">
      <w:pPr>
        <w:rPr>
          <w:rFonts w:ascii="Times New Roman" w:hAnsi="Times New Roman" w:cs="Times New Roman"/>
          <w:sz w:val="26"/>
          <w:szCs w:val="26"/>
        </w:rPr>
      </w:pPr>
      <w:r>
        <w:rPr>
          <w:rFonts w:ascii="Times New Roman" w:hAnsi="Times New Roman" w:cs="Times New Roman"/>
          <w:sz w:val="26"/>
          <w:szCs w:val="26"/>
          <w:lang w:val="vi-VN"/>
        </w:rPr>
        <w:t>1.1</w:t>
      </w:r>
      <w:r w:rsidR="001C7CD9" w:rsidRPr="00C5616D">
        <w:rPr>
          <w:rFonts w:ascii="Times New Roman" w:hAnsi="Times New Roman" w:cs="Times New Roman"/>
          <w:sz w:val="26"/>
          <w:szCs w:val="26"/>
          <w:lang w:val="vi-VN"/>
        </w:rPr>
        <w:t xml:space="preserve">.2.2 </w:t>
      </w:r>
      <w:r w:rsidR="005F31C3" w:rsidRPr="007B44C7">
        <w:rPr>
          <w:rFonts w:ascii="Times New Roman" w:hAnsi="Times New Roman" w:cs="Times New Roman"/>
          <w:sz w:val="26"/>
          <w:szCs w:val="26"/>
          <w:lang w:val="vi-VN"/>
        </w:rPr>
        <w:t>Mô hìn</w:t>
      </w:r>
      <w:r w:rsidR="0059538B" w:rsidRPr="007B44C7">
        <w:rPr>
          <w:rFonts w:ascii="Times New Roman" w:hAnsi="Times New Roman" w:cs="Times New Roman"/>
          <w:sz w:val="26"/>
          <w:szCs w:val="26"/>
          <w:lang w:val="vi-VN"/>
        </w:rPr>
        <w:t>h Random</w:t>
      </w:r>
      <w:r w:rsidR="0059538B" w:rsidRPr="007B44C7">
        <w:rPr>
          <w:rFonts w:ascii="Times New Roman" w:hAnsi="Times New Roman" w:cs="Times New Roman"/>
          <w:sz w:val="26"/>
          <w:szCs w:val="26"/>
        </w:rPr>
        <w:t xml:space="preserve"> </w:t>
      </w:r>
      <w:r w:rsidR="003B65A5" w:rsidRPr="007B44C7">
        <w:rPr>
          <w:rFonts w:ascii="Times New Roman" w:hAnsi="Times New Roman" w:cs="Times New Roman"/>
          <w:sz w:val="26"/>
          <w:szCs w:val="26"/>
          <w:lang w:val="vi-VN"/>
        </w:rPr>
        <w:t>W</w:t>
      </w:r>
      <w:r w:rsidR="0059538B" w:rsidRPr="007B44C7">
        <w:rPr>
          <w:rFonts w:ascii="Times New Roman" w:hAnsi="Times New Roman" w:cs="Times New Roman"/>
          <w:sz w:val="26"/>
          <w:szCs w:val="26"/>
        </w:rPr>
        <w:t xml:space="preserve">alk </w:t>
      </w:r>
      <w:r w:rsidR="004E78D2" w:rsidRPr="007B44C7">
        <w:rPr>
          <w:rFonts w:ascii="Times New Roman" w:hAnsi="Times New Roman" w:cs="Times New Roman"/>
          <w:sz w:val="26"/>
          <w:szCs w:val="26"/>
          <w:lang w:val="vi-VN"/>
        </w:rPr>
        <w:t xml:space="preserve">2D </w:t>
      </w:r>
      <w:r w:rsidR="0059538B" w:rsidRPr="007B44C7">
        <w:rPr>
          <w:rFonts w:ascii="Times New Roman" w:hAnsi="Times New Roman" w:cs="Times New Roman"/>
          <w:sz w:val="26"/>
          <w:szCs w:val="26"/>
          <w:lang w:val="vi-VN"/>
        </w:rPr>
        <w:t>Mobility</w:t>
      </w:r>
    </w:p>
    <w:p w14:paraId="21C0FC12" w14:textId="20A8A48B" w:rsidR="00120580" w:rsidRPr="00C5616D" w:rsidRDefault="00120580" w:rsidP="00120580">
      <w:pPr>
        <w:rPr>
          <w:rFonts w:ascii="Times New Roman" w:hAnsi="Times New Roman" w:cs="Times New Roman"/>
          <w:sz w:val="26"/>
          <w:szCs w:val="26"/>
          <w:lang w:val="vi-VN"/>
        </w:rPr>
      </w:pPr>
      <w:r w:rsidRPr="00C5616D">
        <w:rPr>
          <w:rFonts w:ascii="Times New Roman" w:hAnsi="Times New Roman" w:cs="Times New Roman"/>
          <w:sz w:val="26"/>
          <w:szCs w:val="26"/>
          <w:lang w:val="vi-VN"/>
        </w:rPr>
        <w:t xml:space="preserve">Mô hình </w:t>
      </w:r>
      <w:r w:rsidR="0059538B" w:rsidRPr="00C5616D">
        <w:rPr>
          <w:rFonts w:ascii="Times New Roman" w:hAnsi="Times New Roman" w:cs="Times New Roman"/>
          <w:sz w:val="26"/>
          <w:szCs w:val="26"/>
          <w:lang w:val="vi-VN"/>
        </w:rPr>
        <w:t>Random</w:t>
      </w:r>
      <w:r w:rsidR="0059538B" w:rsidRPr="00C5616D">
        <w:rPr>
          <w:rFonts w:ascii="Times New Roman" w:hAnsi="Times New Roman" w:cs="Times New Roman"/>
          <w:sz w:val="26"/>
          <w:szCs w:val="26"/>
        </w:rPr>
        <w:t xml:space="preserve"> </w:t>
      </w:r>
      <w:r w:rsidRPr="00C5616D">
        <w:rPr>
          <w:rFonts w:ascii="Times New Roman" w:hAnsi="Times New Roman" w:cs="Times New Roman"/>
          <w:sz w:val="26"/>
          <w:szCs w:val="26"/>
          <w:lang w:val="vi-VN"/>
        </w:rPr>
        <w:t>W</w:t>
      </w:r>
      <w:r w:rsidR="0059538B" w:rsidRPr="00C5616D">
        <w:rPr>
          <w:rFonts w:ascii="Times New Roman" w:hAnsi="Times New Roman" w:cs="Times New Roman"/>
          <w:sz w:val="26"/>
          <w:szCs w:val="26"/>
        </w:rPr>
        <w:t xml:space="preserve">alk </w:t>
      </w:r>
      <w:r w:rsidRPr="00C5616D">
        <w:rPr>
          <w:rFonts w:ascii="Times New Roman" w:hAnsi="Times New Roman" w:cs="Times New Roman"/>
          <w:sz w:val="26"/>
          <w:szCs w:val="26"/>
          <w:lang w:val="vi-VN"/>
        </w:rPr>
        <w:t xml:space="preserve">2D </w:t>
      </w:r>
      <w:r w:rsidR="0059538B" w:rsidRPr="00C5616D">
        <w:rPr>
          <w:rFonts w:ascii="Times New Roman" w:hAnsi="Times New Roman" w:cs="Times New Roman"/>
          <w:sz w:val="26"/>
          <w:szCs w:val="26"/>
          <w:lang w:val="vi-VN"/>
        </w:rPr>
        <w:t>Mobility</w:t>
      </w:r>
      <w:r w:rsidRPr="00C5616D">
        <w:rPr>
          <w:rFonts w:ascii="Times New Roman" w:hAnsi="Times New Roman" w:cs="Times New Roman"/>
          <w:sz w:val="26"/>
          <w:szCs w:val="26"/>
          <w:lang w:val="vi-VN"/>
        </w:rPr>
        <w:t xml:space="preserve"> được dùng để biểu diễn quá trình di chuyển của các nodes trong trường hợp tham số Velocity (tốc độ) của đối tượng được chọn ngẫu nhiên. Nếu đối tượng di chuyển</w:t>
      </w:r>
      <w:r w:rsidR="002E2BF2" w:rsidRPr="00C5616D">
        <w:rPr>
          <w:rFonts w:ascii="Times New Roman" w:hAnsi="Times New Roman" w:cs="Times New Roman"/>
          <w:sz w:val="26"/>
          <w:szCs w:val="26"/>
          <w:lang w:val="vi-VN"/>
        </w:rPr>
        <w:t xml:space="preserve"> hoặc</w:t>
      </w:r>
      <w:r w:rsidRPr="00C5616D">
        <w:rPr>
          <w:rFonts w:ascii="Times New Roman" w:hAnsi="Times New Roman" w:cs="Times New Roman"/>
          <w:sz w:val="26"/>
          <w:szCs w:val="26"/>
          <w:lang w:val="vi-VN"/>
        </w:rPr>
        <w:t xml:space="preserve"> </w:t>
      </w:r>
      <w:r w:rsidR="00F52AE3" w:rsidRPr="00C5616D">
        <w:rPr>
          <w:rFonts w:ascii="Times New Roman" w:hAnsi="Times New Roman" w:cs="Times New Roman"/>
          <w:sz w:val="26"/>
          <w:szCs w:val="26"/>
          <w:lang w:val="vi-VN"/>
        </w:rPr>
        <w:t xml:space="preserve">đã hết thời gian quy định hoặc hết </w:t>
      </w:r>
      <w:r w:rsidR="002E2BF2" w:rsidRPr="00C5616D">
        <w:rPr>
          <w:rFonts w:ascii="Times New Roman" w:hAnsi="Times New Roman" w:cs="Times New Roman"/>
          <w:sz w:val="26"/>
          <w:szCs w:val="26"/>
          <w:lang w:val="vi-VN"/>
        </w:rPr>
        <w:t xml:space="preserve">quãng đường quy định </w:t>
      </w:r>
      <w:r w:rsidR="002E2BF2" w:rsidRPr="00C5616D">
        <w:rPr>
          <w:rFonts w:ascii="Times New Roman" w:hAnsi="Times New Roman" w:cs="Times New Roman"/>
          <w:sz w:val="26"/>
          <w:szCs w:val="26"/>
          <w:lang w:val="vi-VN"/>
        </w:rPr>
        <w:lastRenderedPageBreak/>
        <w:t xml:space="preserve">hoặc </w:t>
      </w:r>
      <w:r w:rsidRPr="00C5616D">
        <w:rPr>
          <w:rFonts w:ascii="Times New Roman" w:hAnsi="Times New Roman" w:cs="Times New Roman"/>
          <w:sz w:val="26"/>
          <w:szCs w:val="26"/>
          <w:lang w:val="vi-VN"/>
        </w:rPr>
        <w:t xml:space="preserve">đến vị trí biên, thì </w:t>
      </w:r>
      <w:r w:rsidR="002E2BF2" w:rsidRPr="00C5616D">
        <w:rPr>
          <w:rFonts w:ascii="Times New Roman" w:hAnsi="Times New Roman" w:cs="Times New Roman"/>
          <w:sz w:val="26"/>
          <w:szCs w:val="26"/>
          <w:lang w:val="vi-VN"/>
        </w:rPr>
        <w:t>hướng di chuyển của đối tượng đối xứng lại so với hướng cũ</w:t>
      </w:r>
      <w:r w:rsidRPr="00C5616D">
        <w:rPr>
          <w:rFonts w:ascii="Times New Roman" w:hAnsi="Times New Roman" w:cs="Times New Roman"/>
          <w:sz w:val="26"/>
          <w:szCs w:val="26"/>
          <w:lang w:val="vi-VN"/>
        </w:rPr>
        <w:t>. Quá trình trên được lặp lại cho đến hết thời gian mô phỏng.</w:t>
      </w:r>
    </w:p>
    <w:p w14:paraId="60D72CFD" w14:textId="0392F82A" w:rsidR="00120580" w:rsidRPr="00C5616D" w:rsidRDefault="00120580" w:rsidP="00120580">
      <w:pPr>
        <w:rPr>
          <w:rFonts w:ascii="Times New Roman" w:hAnsi="Times New Roman" w:cs="Times New Roman"/>
          <w:sz w:val="26"/>
          <w:szCs w:val="26"/>
          <w:lang w:val="vi-VN"/>
        </w:rPr>
      </w:pPr>
    </w:p>
    <w:p w14:paraId="2E482E4F" w14:textId="77777777" w:rsidR="0059538B" w:rsidRPr="00C5616D" w:rsidRDefault="0059538B" w:rsidP="0059538B">
      <w:pPr>
        <w:rPr>
          <w:rFonts w:ascii="Times New Roman" w:hAnsi="Times New Roman" w:cs="Times New Roman"/>
          <w:sz w:val="26"/>
          <w:szCs w:val="26"/>
        </w:rPr>
      </w:pPr>
    </w:p>
    <w:p w14:paraId="071B9A5F" w14:textId="76C525D9" w:rsidR="00F53C3D" w:rsidRPr="00C5616D" w:rsidRDefault="00F53C3D" w:rsidP="00F53C3D">
      <w:pPr>
        <w:rPr>
          <w:rFonts w:ascii="Times New Roman" w:hAnsi="Times New Roman" w:cs="Times New Roman"/>
          <w:sz w:val="26"/>
          <w:szCs w:val="26"/>
          <w:lang w:val="vi-VN"/>
        </w:rPr>
      </w:pPr>
    </w:p>
    <w:p w14:paraId="06FFB37C" w14:textId="2DEAD5F1" w:rsidR="00404B83" w:rsidRPr="00C5616D" w:rsidRDefault="00120580" w:rsidP="00F62B84">
      <w:pPr>
        <w:jc w:val="center"/>
        <w:rPr>
          <w:rFonts w:ascii="Times New Roman" w:hAnsi="Times New Roman" w:cs="Times New Roman"/>
          <w:sz w:val="26"/>
          <w:szCs w:val="26"/>
          <w:lang w:val="vi-VN"/>
        </w:rPr>
      </w:pPr>
      <w:r w:rsidRPr="00C5616D">
        <w:rPr>
          <w:rFonts w:ascii="Times New Roman" w:hAnsi="Times New Roman" w:cs="Times New Roman"/>
          <w:noProof/>
          <w:sz w:val="26"/>
          <w:szCs w:val="26"/>
          <w:lang w:val="vi-VN"/>
        </w:rPr>
        <w:drawing>
          <wp:inline distT="0" distB="0" distL="0" distR="0" wp14:anchorId="31B0AEBB" wp14:editId="7DB289B7">
            <wp:extent cx="5943600" cy="3314700"/>
            <wp:effectExtent l="0" t="0" r="0" b="0"/>
            <wp:docPr id="62507500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75004" name="Picture 1" descr="A diagram of a flowchart&#10;&#10;Description automatically generated"/>
                    <pic:cNvPicPr/>
                  </pic:nvPicPr>
                  <pic:blipFill rotWithShape="1">
                    <a:blip r:embed="rId12"/>
                    <a:srcRect b="949"/>
                    <a:stretch/>
                  </pic:blipFill>
                  <pic:spPr bwMode="auto">
                    <a:xfrm>
                      <a:off x="0" y="0"/>
                      <a:ext cx="5943600" cy="3314700"/>
                    </a:xfrm>
                    <a:prstGeom prst="rect">
                      <a:avLst/>
                    </a:prstGeom>
                    <a:ln>
                      <a:noFill/>
                    </a:ln>
                    <a:extLst>
                      <a:ext uri="{53640926-AAD7-44D8-BBD7-CCE9431645EC}">
                        <a14:shadowObscured xmlns:a14="http://schemas.microsoft.com/office/drawing/2010/main"/>
                      </a:ext>
                    </a:extLst>
                  </pic:spPr>
                </pic:pic>
              </a:graphicData>
            </a:graphic>
          </wp:inline>
        </w:drawing>
      </w:r>
      <w:r w:rsidRPr="00C5616D">
        <w:rPr>
          <w:rFonts w:ascii="Times New Roman" w:hAnsi="Times New Roman" w:cs="Times New Roman"/>
          <w:sz w:val="26"/>
          <w:szCs w:val="26"/>
          <w:lang w:val="vi-VN"/>
        </w:rPr>
        <w:t xml:space="preserve"> </w:t>
      </w:r>
    </w:p>
    <w:p w14:paraId="65301BD2" w14:textId="6EC5B363" w:rsidR="004E78D2" w:rsidRPr="00C5616D" w:rsidRDefault="004E78D2" w:rsidP="00F62B84">
      <w:pPr>
        <w:jc w:val="center"/>
        <w:rPr>
          <w:rFonts w:ascii="Times New Roman" w:hAnsi="Times New Roman" w:cs="Times New Roman"/>
          <w:sz w:val="26"/>
          <w:szCs w:val="26"/>
          <w:lang w:val="vi-VN"/>
        </w:rPr>
      </w:pPr>
      <w:r w:rsidRPr="00C5616D">
        <w:rPr>
          <w:rFonts w:ascii="Times New Roman" w:hAnsi="Times New Roman" w:cs="Times New Roman"/>
          <w:sz w:val="26"/>
          <w:szCs w:val="26"/>
          <w:lang w:val="vi-VN"/>
        </w:rPr>
        <w:t>Hình</w:t>
      </w:r>
      <w:r w:rsidR="007B44C7">
        <w:rPr>
          <w:rFonts w:ascii="Times New Roman" w:hAnsi="Times New Roman" w:cs="Times New Roman"/>
          <w:sz w:val="26"/>
          <w:szCs w:val="26"/>
          <w:lang w:val="vi-VN"/>
        </w:rPr>
        <w:t xml:space="preserve"> 6</w:t>
      </w:r>
      <w:r w:rsidRPr="00C5616D">
        <w:rPr>
          <w:rFonts w:ascii="Times New Roman" w:hAnsi="Times New Roman" w:cs="Times New Roman"/>
          <w:sz w:val="26"/>
          <w:szCs w:val="26"/>
          <w:lang w:val="vi-VN"/>
        </w:rPr>
        <w:t xml:space="preserve">: Lưu đồ thuật toán mô hình </w:t>
      </w:r>
      <w:r w:rsidR="0059538B" w:rsidRPr="00C5616D">
        <w:rPr>
          <w:rFonts w:ascii="Times New Roman" w:hAnsi="Times New Roman" w:cs="Times New Roman"/>
          <w:sz w:val="26"/>
          <w:szCs w:val="26"/>
          <w:lang w:val="vi-VN"/>
        </w:rPr>
        <w:t>Random</w:t>
      </w:r>
      <w:r w:rsidR="0059538B" w:rsidRPr="00C5616D">
        <w:rPr>
          <w:rFonts w:ascii="Times New Roman" w:hAnsi="Times New Roman" w:cs="Times New Roman"/>
          <w:sz w:val="26"/>
          <w:szCs w:val="26"/>
        </w:rPr>
        <w:t xml:space="preserve"> </w:t>
      </w:r>
      <w:r w:rsidRPr="00C5616D">
        <w:rPr>
          <w:rFonts w:ascii="Times New Roman" w:hAnsi="Times New Roman" w:cs="Times New Roman"/>
          <w:sz w:val="26"/>
          <w:szCs w:val="26"/>
          <w:lang w:val="vi-VN"/>
        </w:rPr>
        <w:t>W</w:t>
      </w:r>
      <w:r w:rsidR="0059538B" w:rsidRPr="00C5616D">
        <w:rPr>
          <w:rFonts w:ascii="Times New Roman" w:hAnsi="Times New Roman" w:cs="Times New Roman"/>
          <w:sz w:val="26"/>
          <w:szCs w:val="26"/>
        </w:rPr>
        <w:t xml:space="preserve">alk </w:t>
      </w:r>
      <w:r w:rsidRPr="00C5616D">
        <w:rPr>
          <w:rFonts w:ascii="Times New Roman" w:hAnsi="Times New Roman" w:cs="Times New Roman"/>
          <w:sz w:val="26"/>
          <w:szCs w:val="26"/>
          <w:lang w:val="vi-VN"/>
        </w:rPr>
        <w:t xml:space="preserve">2D </w:t>
      </w:r>
      <w:r w:rsidR="0059538B" w:rsidRPr="00C5616D">
        <w:rPr>
          <w:rFonts w:ascii="Times New Roman" w:hAnsi="Times New Roman" w:cs="Times New Roman"/>
          <w:sz w:val="26"/>
          <w:szCs w:val="26"/>
          <w:lang w:val="vi-VN"/>
        </w:rPr>
        <w:t>Mobility</w:t>
      </w:r>
    </w:p>
    <w:tbl>
      <w:tblPr>
        <w:tblStyle w:val="LiBang"/>
        <w:tblW w:w="0" w:type="auto"/>
        <w:tblLook w:val="04A0" w:firstRow="1" w:lastRow="0" w:firstColumn="1" w:lastColumn="0" w:noHBand="0" w:noVBand="1"/>
      </w:tblPr>
      <w:tblGrid>
        <w:gridCol w:w="3116"/>
        <w:gridCol w:w="3117"/>
        <w:gridCol w:w="3117"/>
      </w:tblGrid>
      <w:tr w:rsidR="00795F7C" w:rsidRPr="00C5616D" w14:paraId="0ECB3DA3" w14:textId="77777777">
        <w:tc>
          <w:tcPr>
            <w:tcW w:w="3116" w:type="dxa"/>
          </w:tcPr>
          <w:p w14:paraId="70E5C132" w14:textId="77777777" w:rsidR="00795F7C" w:rsidRPr="00C5616D" w:rsidRDefault="00795F7C">
            <w:pPr>
              <w:rPr>
                <w:rFonts w:ascii="Times New Roman" w:hAnsi="Times New Roman" w:cs="Times New Roman"/>
                <w:sz w:val="26"/>
                <w:szCs w:val="26"/>
              </w:rPr>
            </w:pPr>
            <w:r w:rsidRPr="00C5616D">
              <w:rPr>
                <w:rFonts w:ascii="Times New Roman" w:hAnsi="Times New Roman" w:cs="Times New Roman"/>
                <w:sz w:val="26"/>
                <w:szCs w:val="26"/>
              </w:rPr>
              <w:t>Tham số mô phỏng</w:t>
            </w:r>
          </w:p>
        </w:tc>
        <w:tc>
          <w:tcPr>
            <w:tcW w:w="3117" w:type="dxa"/>
          </w:tcPr>
          <w:p w14:paraId="39319E24" w14:textId="77777777" w:rsidR="00795F7C" w:rsidRPr="00C5616D" w:rsidRDefault="00795F7C">
            <w:pPr>
              <w:rPr>
                <w:rFonts w:ascii="Times New Roman" w:hAnsi="Times New Roman" w:cs="Times New Roman"/>
                <w:sz w:val="26"/>
                <w:szCs w:val="26"/>
              </w:rPr>
            </w:pPr>
            <w:r w:rsidRPr="00C5616D">
              <w:rPr>
                <w:rFonts w:ascii="Times New Roman" w:hAnsi="Times New Roman" w:cs="Times New Roman"/>
                <w:sz w:val="26"/>
                <w:szCs w:val="26"/>
              </w:rPr>
              <w:t>Đặc điểm của thuộc tính</w:t>
            </w:r>
          </w:p>
        </w:tc>
        <w:tc>
          <w:tcPr>
            <w:tcW w:w="3117" w:type="dxa"/>
          </w:tcPr>
          <w:p w14:paraId="3F8C9209" w14:textId="77777777" w:rsidR="00795F7C" w:rsidRPr="00C5616D" w:rsidRDefault="00795F7C">
            <w:pPr>
              <w:rPr>
                <w:rFonts w:ascii="Times New Roman" w:hAnsi="Times New Roman" w:cs="Times New Roman"/>
                <w:sz w:val="26"/>
                <w:szCs w:val="26"/>
                <w:lang w:val="vi-VN"/>
              </w:rPr>
            </w:pPr>
            <w:r w:rsidRPr="00C5616D">
              <w:rPr>
                <w:rFonts w:ascii="Times New Roman" w:hAnsi="Times New Roman" w:cs="Times New Roman"/>
                <w:sz w:val="26"/>
                <w:szCs w:val="26"/>
              </w:rPr>
              <w:t>Giá trị m</w:t>
            </w:r>
            <w:r w:rsidRPr="00C5616D">
              <w:rPr>
                <w:rFonts w:ascii="Times New Roman" w:hAnsi="Times New Roman" w:cs="Times New Roman"/>
                <w:sz w:val="26"/>
                <w:szCs w:val="26"/>
                <w:lang w:val="vi-VN"/>
              </w:rPr>
              <w:t>ặc định</w:t>
            </w:r>
          </w:p>
        </w:tc>
      </w:tr>
      <w:tr w:rsidR="00795F7C" w:rsidRPr="00C5616D" w14:paraId="72FB6561" w14:textId="77777777">
        <w:tc>
          <w:tcPr>
            <w:tcW w:w="3116" w:type="dxa"/>
          </w:tcPr>
          <w:p w14:paraId="7037EC45" w14:textId="77777777" w:rsidR="00795F7C" w:rsidRPr="00C5616D" w:rsidRDefault="00795F7C">
            <w:pPr>
              <w:rPr>
                <w:rFonts w:ascii="Times New Roman" w:hAnsi="Times New Roman" w:cs="Times New Roman"/>
                <w:sz w:val="26"/>
                <w:szCs w:val="26"/>
                <w:lang w:val="vi-VN"/>
              </w:rPr>
            </w:pPr>
            <w:r w:rsidRPr="00C5616D">
              <w:rPr>
                <w:rFonts w:ascii="Times New Roman" w:hAnsi="Times New Roman" w:cs="Times New Roman"/>
                <w:sz w:val="26"/>
                <w:szCs w:val="26"/>
                <w:lang w:val="vi-VN"/>
              </w:rPr>
              <w:t>Speed</w:t>
            </w:r>
          </w:p>
        </w:tc>
        <w:tc>
          <w:tcPr>
            <w:tcW w:w="3117" w:type="dxa"/>
          </w:tcPr>
          <w:p w14:paraId="2C700123" w14:textId="77777777" w:rsidR="00795F7C" w:rsidRPr="00C5616D" w:rsidRDefault="00795F7C">
            <w:pPr>
              <w:rPr>
                <w:rFonts w:ascii="Times New Roman" w:hAnsi="Times New Roman" w:cs="Times New Roman"/>
                <w:sz w:val="26"/>
                <w:szCs w:val="26"/>
                <w:lang w:val="vi-VN"/>
              </w:rPr>
            </w:pPr>
            <w:r w:rsidRPr="00C5616D">
              <w:rPr>
                <w:rFonts w:ascii="Times New Roman" w:hAnsi="Times New Roman" w:cs="Times New Roman"/>
                <w:sz w:val="26"/>
                <w:szCs w:val="26"/>
                <w:lang w:val="vi-VN"/>
              </w:rPr>
              <w:t>Biểu thị tốc độ hiện tại của node</w:t>
            </w:r>
          </w:p>
        </w:tc>
        <w:tc>
          <w:tcPr>
            <w:tcW w:w="3117" w:type="dxa"/>
          </w:tcPr>
          <w:p w14:paraId="5FE86F1C" w14:textId="77777777" w:rsidR="00795F7C" w:rsidRPr="00C5616D" w:rsidRDefault="00795F7C">
            <w:pPr>
              <w:rPr>
                <w:rFonts w:ascii="Times New Roman" w:hAnsi="Times New Roman" w:cs="Times New Roman"/>
                <w:sz w:val="26"/>
                <w:szCs w:val="26"/>
                <w:lang w:val="vi-VN"/>
              </w:rPr>
            </w:pPr>
            <w:r w:rsidRPr="00C5616D">
              <w:rPr>
                <w:rFonts w:ascii="Times New Roman" w:hAnsi="Times New Roman" w:cs="Times New Roman"/>
                <w:sz w:val="26"/>
                <w:szCs w:val="26"/>
                <w:lang w:val="vi-VN"/>
              </w:rPr>
              <w:t>[1m/s; 2m/s]</w:t>
            </w:r>
          </w:p>
        </w:tc>
      </w:tr>
      <w:tr w:rsidR="00795F7C" w:rsidRPr="00C5616D" w14:paraId="6E550166" w14:textId="77777777">
        <w:tc>
          <w:tcPr>
            <w:tcW w:w="3116" w:type="dxa"/>
          </w:tcPr>
          <w:p w14:paraId="316D1CC5" w14:textId="77777777" w:rsidR="00795F7C" w:rsidRPr="00C5616D" w:rsidRDefault="00795F7C">
            <w:pPr>
              <w:rPr>
                <w:rFonts w:ascii="Times New Roman" w:hAnsi="Times New Roman" w:cs="Times New Roman"/>
                <w:sz w:val="26"/>
                <w:szCs w:val="26"/>
                <w:lang w:val="vi-VN"/>
              </w:rPr>
            </w:pPr>
            <w:r w:rsidRPr="00C5616D">
              <w:rPr>
                <w:rFonts w:ascii="Times New Roman" w:hAnsi="Times New Roman" w:cs="Times New Roman"/>
                <w:sz w:val="26"/>
                <w:szCs w:val="26"/>
                <w:lang w:val="vi-VN"/>
              </w:rPr>
              <w:t>Pause</w:t>
            </w:r>
          </w:p>
        </w:tc>
        <w:tc>
          <w:tcPr>
            <w:tcW w:w="3117" w:type="dxa"/>
          </w:tcPr>
          <w:p w14:paraId="41F58603" w14:textId="77777777" w:rsidR="00795F7C" w:rsidRPr="00C5616D" w:rsidRDefault="00795F7C">
            <w:pPr>
              <w:rPr>
                <w:rFonts w:ascii="Times New Roman" w:hAnsi="Times New Roman" w:cs="Times New Roman"/>
                <w:sz w:val="26"/>
                <w:szCs w:val="26"/>
                <w:lang w:val="vi-VN"/>
              </w:rPr>
            </w:pPr>
            <w:r w:rsidRPr="00C5616D">
              <w:rPr>
                <w:rFonts w:ascii="Times New Roman" w:hAnsi="Times New Roman" w:cs="Times New Roman"/>
                <w:sz w:val="26"/>
                <w:szCs w:val="26"/>
                <w:lang w:val="vi-VN"/>
              </w:rPr>
              <w:t>Biểu thị khoảng thời gian dừng lại của node trước khi thay đổi tốc độ và hướng</w:t>
            </w:r>
          </w:p>
        </w:tc>
        <w:tc>
          <w:tcPr>
            <w:tcW w:w="3117" w:type="dxa"/>
          </w:tcPr>
          <w:p w14:paraId="0322EFC5" w14:textId="77777777" w:rsidR="00795F7C" w:rsidRPr="00C5616D" w:rsidRDefault="00795F7C">
            <w:pPr>
              <w:rPr>
                <w:rFonts w:ascii="Times New Roman" w:hAnsi="Times New Roman" w:cs="Times New Roman"/>
                <w:sz w:val="26"/>
                <w:szCs w:val="26"/>
                <w:lang w:val="vi-VN"/>
              </w:rPr>
            </w:pPr>
            <w:r w:rsidRPr="00C5616D">
              <w:rPr>
                <w:rFonts w:ascii="Times New Roman" w:hAnsi="Times New Roman" w:cs="Times New Roman"/>
                <w:sz w:val="26"/>
                <w:szCs w:val="26"/>
                <w:lang w:val="vi-VN"/>
              </w:rPr>
              <w:t>2s</w:t>
            </w:r>
          </w:p>
        </w:tc>
      </w:tr>
      <w:tr w:rsidR="00E65411" w:rsidRPr="00C5616D" w14:paraId="4FCAC2A3" w14:textId="77777777">
        <w:tc>
          <w:tcPr>
            <w:tcW w:w="3116" w:type="dxa"/>
          </w:tcPr>
          <w:p w14:paraId="1787A1DC" w14:textId="68FFEB56" w:rsidR="00E65411" w:rsidRPr="00C5616D" w:rsidRDefault="00626096">
            <w:pPr>
              <w:rPr>
                <w:rFonts w:ascii="Times New Roman" w:hAnsi="Times New Roman" w:cs="Times New Roman"/>
                <w:sz w:val="26"/>
                <w:szCs w:val="26"/>
                <w:lang w:val="vi-VN"/>
              </w:rPr>
            </w:pPr>
            <w:r w:rsidRPr="00C5616D">
              <w:rPr>
                <w:rFonts w:ascii="Times New Roman" w:hAnsi="Times New Roman" w:cs="Times New Roman"/>
                <w:sz w:val="26"/>
                <w:szCs w:val="26"/>
                <w:lang w:val="vi-VN"/>
              </w:rPr>
              <w:t>PointAllocator</w:t>
            </w:r>
          </w:p>
        </w:tc>
        <w:tc>
          <w:tcPr>
            <w:tcW w:w="3117" w:type="dxa"/>
          </w:tcPr>
          <w:p w14:paraId="49593237" w14:textId="1FD63817" w:rsidR="00E65411" w:rsidRPr="00C5616D" w:rsidRDefault="00052AC4">
            <w:pPr>
              <w:rPr>
                <w:rFonts w:ascii="Times New Roman" w:hAnsi="Times New Roman" w:cs="Times New Roman"/>
                <w:sz w:val="26"/>
                <w:szCs w:val="26"/>
                <w:lang w:val="vi-VN"/>
              </w:rPr>
            </w:pPr>
            <w:r w:rsidRPr="00C5616D">
              <w:rPr>
                <w:rFonts w:ascii="Times New Roman" w:hAnsi="Times New Roman" w:cs="Times New Roman"/>
                <w:sz w:val="26"/>
                <w:szCs w:val="26"/>
                <w:lang w:val="vi-VN"/>
              </w:rPr>
              <w:t>Điểm dừng của mô hình (Tọa độ mà mô hình kết thúc mô phỏng)</w:t>
            </w:r>
          </w:p>
        </w:tc>
        <w:tc>
          <w:tcPr>
            <w:tcW w:w="3117" w:type="dxa"/>
          </w:tcPr>
          <w:p w14:paraId="7DE831C8" w14:textId="77777777" w:rsidR="00E65411" w:rsidRPr="00C5616D" w:rsidRDefault="00E65411">
            <w:pPr>
              <w:rPr>
                <w:rFonts w:ascii="Times New Roman" w:hAnsi="Times New Roman" w:cs="Times New Roman"/>
                <w:sz w:val="26"/>
                <w:szCs w:val="26"/>
                <w:lang w:val="vi-VN"/>
              </w:rPr>
            </w:pPr>
          </w:p>
        </w:tc>
      </w:tr>
    </w:tbl>
    <w:p w14:paraId="4455450A" w14:textId="7F2D6DF8" w:rsidR="00795F7C" w:rsidRPr="00C5616D" w:rsidRDefault="00795F7C" w:rsidP="00795F7C">
      <w:pPr>
        <w:rPr>
          <w:rFonts w:ascii="Times New Roman" w:hAnsi="Times New Roman" w:cs="Times New Roman"/>
          <w:sz w:val="26"/>
          <w:szCs w:val="26"/>
        </w:rPr>
      </w:pPr>
    </w:p>
    <w:p w14:paraId="106D1B06" w14:textId="542D4C36" w:rsidR="00E57DDA" w:rsidRPr="007B44C7" w:rsidRDefault="00E57DDA" w:rsidP="007B44C7">
      <w:pPr>
        <w:rPr>
          <w:del w:id="3" w:author="Microsoft Word" w:date="2024-11-11T23:19:00Z" w16du:dateUtc="2024-11-11T16:19:00Z"/>
          <w:lang w:val="vi-VN"/>
        </w:rPr>
      </w:pPr>
      <w:r w:rsidRPr="00C5616D">
        <w:rPr>
          <w:rFonts w:ascii="Times New Roman" w:hAnsi="Times New Roman" w:cs="Times New Roman"/>
          <w:sz w:val="26"/>
          <w:szCs w:val="26"/>
        </w:rPr>
        <w:t xml:space="preserve">Thay đổi các tham số trong file vanet-routing-compare.cc ở hàm SetUpAdhocMobilityNodes() để phù hợp với tham số của mô hình </w:t>
      </w:r>
      <w:r w:rsidR="00497746" w:rsidRPr="00C5616D">
        <w:rPr>
          <w:rFonts w:ascii="Times New Roman" w:hAnsi="Times New Roman" w:cs="Times New Roman"/>
          <w:sz w:val="26"/>
          <w:szCs w:val="26"/>
          <w:lang w:val="vi-VN"/>
        </w:rPr>
        <w:t>Random</w:t>
      </w:r>
      <w:r w:rsidR="00497746" w:rsidRPr="00C5616D">
        <w:rPr>
          <w:rFonts w:ascii="Times New Roman" w:hAnsi="Times New Roman" w:cs="Times New Roman"/>
          <w:sz w:val="26"/>
          <w:szCs w:val="26"/>
        </w:rPr>
        <w:t xml:space="preserve"> </w:t>
      </w:r>
      <w:r w:rsidR="00497746" w:rsidRPr="00C5616D">
        <w:rPr>
          <w:rFonts w:ascii="Times New Roman" w:hAnsi="Times New Roman" w:cs="Times New Roman"/>
          <w:sz w:val="26"/>
          <w:szCs w:val="26"/>
          <w:lang w:val="vi-VN"/>
        </w:rPr>
        <w:t>W</w:t>
      </w:r>
      <w:r w:rsidR="00497746" w:rsidRPr="00C5616D">
        <w:rPr>
          <w:rFonts w:ascii="Times New Roman" w:hAnsi="Times New Roman" w:cs="Times New Roman"/>
          <w:sz w:val="26"/>
          <w:szCs w:val="26"/>
        </w:rPr>
        <w:t xml:space="preserve">alk </w:t>
      </w:r>
      <w:r w:rsidR="00497746" w:rsidRPr="00C5616D">
        <w:rPr>
          <w:rFonts w:ascii="Times New Roman" w:hAnsi="Times New Roman" w:cs="Times New Roman"/>
          <w:sz w:val="26"/>
          <w:szCs w:val="26"/>
          <w:lang w:val="vi-VN"/>
        </w:rPr>
        <w:t>2D Mobility</w:t>
      </w:r>
      <w:r w:rsidR="00497746" w:rsidRPr="00C5616D">
        <w:rPr>
          <w:rFonts w:ascii="Times New Roman" w:hAnsi="Times New Roman" w:cs="Times New Roman"/>
          <w:sz w:val="26"/>
          <w:szCs w:val="26"/>
        </w:rPr>
        <w:t xml:space="preserve"> </w:t>
      </w:r>
      <w:r w:rsidRPr="00C5616D">
        <w:rPr>
          <w:rFonts w:ascii="Times New Roman" w:hAnsi="Times New Roman" w:cs="Times New Roman"/>
          <w:sz w:val="26"/>
          <w:szCs w:val="26"/>
        </w:rPr>
        <w:t xml:space="preserve">để thực thi mô hình Gauss </w:t>
      </w:r>
      <w:r w:rsidRPr="00C5616D">
        <w:rPr>
          <w:rFonts w:ascii="Times New Roman" w:hAnsi="Times New Roman" w:cs="Times New Roman"/>
          <w:sz w:val="26"/>
          <w:szCs w:val="26"/>
          <w:lang w:val="vi-VN"/>
        </w:rPr>
        <w:t>M</w:t>
      </w:r>
      <w:r w:rsidRPr="00C5616D">
        <w:rPr>
          <w:rFonts w:ascii="Times New Roman" w:hAnsi="Times New Roman" w:cs="Times New Roman"/>
          <w:sz w:val="26"/>
          <w:szCs w:val="26"/>
        </w:rPr>
        <w:t>arkov Mobility.</w:t>
      </w:r>
      <w:r w:rsidR="00FE5EE8" w:rsidRPr="00FE5EE8">
        <w:rPr>
          <w:lang w:val="vi-VN"/>
        </w:rPr>
        <w:t xml:space="preserve"> </w:t>
      </w:r>
      <w:r w:rsidR="00FE5EE8">
        <w:rPr>
          <w:lang w:val="vi-VN"/>
        </w:rPr>
        <w:t xml:space="preserve">Hàm tạo ra chuyển động của các node </w:t>
      </w:r>
    </w:p>
    <w:p w14:paraId="23BBE024" w14:textId="77777777" w:rsidR="00E57DDA" w:rsidRPr="00C5616D" w:rsidRDefault="00E57DDA" w:rsidP="00FB340E">
      <w:pPr>
        <w:tabs>
          <w:tab w:val="center" w:pos="4680"/>
        </w:tabs>
        <w:rPr>
          <w:rFonts w:ascii="Times New Roman" w:hAnsi="Times New Roman" w:cs="Times New Roman"/>
          <w:sz w:val="26"/>
          <w:szCs w:val="26"/>
        </w:rPr>
      </w:pPr>
    </w:p>
    <w:p w14:paraId="35B914F4" w14:textId="3FDF2800" w:rsidR="001776FF" w:rsidRDefault="009E628B" w:rsidP="00FB340E">
      <w:pPr>
        <w:tabs>
          <w:tab w:val="center" w:pos="4680"/>
        </w:tabs>
        <w:rPr>
          <w:rFonts w:ascii="Times New Roman" w:hAnsi="Times New Roman" w:cs="Times New Roman"/>
          <w:sz w:val="26"/>
          <w:szCs w:val="26"/>
          <w:lang w:val="vi-VN"/>
        </w:rPr>
      </w:pPr>
      <w:r>
        <w:rPr>
          <w:rFonts w:ascii="Times New Roman" w:hAnsi="Times New Roman" w:cs="Times New Roman"/>
          <w:sz w:val="26"/>
          <w:szCs w:val="26"/>
          <w:lang w:val="vi-VN"/>
        </w:rPr>
        <w:t>1.1</w:t>
      </w:r>
      <w:r w:rsidR="001776FF" w:rsidRPr="00C5616D">
        <w:rPr>
          <w:rFonts w:ascii="Times New Roman" w:hAnsi="Times New Roman" w:cs="Times New Roman"/>
          <w:sz w:val="26"/>
          <w:szCs w:val="26"/>
          <w:lang w:val="vi-VN"/>
        </w:rPr>
        <w:t xml:space="preserve">.2.3 </w:t>
      </w:r>
      <w:r w:rsidR="001776FF" w:rsidRPr="00107FA8">
        <w:rPr>
          <w:rFonts w:ascii="Times New Roman" w:hAnsi="Times New Roman" w:cs="Times New Roman"/>
          <w:sz w:val="26"/>
          <w:szCs w:val="26"/>
          <w:lang w:val="vi-VN"/>
        </w:rPr>
        <w:t xml:space="preserve">Mô hình </w:t>
      </w:r>
      <w:r w:rsidR="001776FF" w:rsidRPr="00107FA8">
        <w:rPr>
          <w:rFonts w:ascii="Times New Roman" w:hAnsi="Times New Roman" w:cs="Times New Roman"/>
          <w:sz w:val="26"/>
          <w:szCs w:val="26"/>
        </w:rPr>
        <w:t xml:space="preserve">Constant </w:t>
      </w:r>
      <w:r w:rsidR="00052AC4" w:rsidRPr="00107FA8">
        <w:rPr>
          <w:rFonts w:ascii="Times New Roman" w:hAnsi="Times New Roman" w:cs="Times New Roman"/>
          <w:sz w:val="26"/>
          <w:szCs w:val="26"/>
          <w:lang w:val="vi-VN"/>
        </w:rPr>
        <w:t>V</w:t>
      </w:r>
      <w:r w:rsidR="001776FF" w:rsidRPr="00107FA8">
        <w:rPr>
          <w:rFonts w:ascii="Times New Roman" w:hAnsi="Times New Roman" w:cs="Times New Roman"/>
          <w:sz w:val="26"/>
          <w:szCs w:val="26"/>
        </w:rPr>
        <w:t xml:space="preserve">elocity </w:t>
      </w:r>
      <w:r w:rsidR="00052AC4" w:rsidRPr="00107FA8">
        <w:rPr>
          <w:rFonts w:ascii="Times New Roman" w:hAnsi="Times New Roman" w:cs="Times New Roman"/>
          <w:sz w:val="26"/>
          <w:szCs w:val="26"/>
          <w:lang w:val="vi-VN"/>
        </w:rPr>
        <w:t>M</w:t>
      </w:r>
      <w:r w:rsidR="001776FF" w:rsidRPr="00107FA8">
        <w:rPr>
          <w:rFonts w:ascii="Times New Roman" w:hAnsi="Times New Roman" w:cs="Times New Roman"/>
          <w:sz w:val="26"/>
          <w:szCs w:val="26"/>
          <w:lang w:val="vi-VN"/>
        </w:rPr>
        <w:t>obility</w:t>
      </w:r>
    </w:p>
    <w:p w14:paraId="04BD37DF" w14:textId="77777777" w:rsidR="000A4056" w:rsidRPr="00C5616D" w:rsidRDefault="000A4056" w:rsidP="000A4056">
      <w:pPr>
        <w:tabs>
          <w:tab w:val="center" w:pos="4680"/>
        </w:tabs>
        <w:rPr>
          <w:rFonts w:ascii="Times New Roman" w:hAnsi="Times New Roman" w:cs="Times New Roman"/>
          <w:sz w:val="26"/>
          <w:szCs w:val="26"/>
          <w:lang w:val="vi-VN"/>
        </w:rPr>
      </w:pPr>
      <w:r w:rsidRPr="00C5616D">
        <w:rPr>
          <w:rFonts w:ascii="Times New Roman" w:hAnsi="Times New Roman" w:cs="Times New Roman"/>
          <w:sz w:val="26"/>
          <w:szCs w:val="26"/>
          <w:lang w:val="vi-VN"/>
        </w:rPr>
        <w:t xml:space="preserve">Mô hình </w:t>
      </w:r>
      <w:r w:rsidRPr="00C5616D">
        <w:rPr>
          <w:rFonts w:ascii="Times New Roman" w:hAnsi="Times New Roman" w:cs="Times New Roman"/>
          <w:sz w:val="26"/>
          <w:szCs w:val="26"/>
        </w:rPr>
        <w:t xml:space="preserve">Constant </w:t>
      </w:r>
      <w:r w:rsidRPr="00C5616D">
        <w:rPr>
          <w:rFonts w:ascii="Times New Roman" w:hAnsi="Times New Roman" w:cs="Times New Roman"/>
          <w:sz w:val="26"/>
          <w:szCs w:val="26"/>
          <w:lang w:val="vi-VN"/>
        </w:rPr>
        <w:t>V</w:t>
      </w:r>
      <w:r w:rsidRPr="00C5616D">
        <w:rPr>
          <w:rFonts w:ascii="Times New Roman" w:hAnsi="Times New Roman" w:cs="Times New Roman"/>
          <w:sz w:val="26"/>
          <w:szCs w:val="26"/>
        </w:rPr>
        <w:t xml:space="preserve">elocity </w:t>
      </w:r>
      <w:r w:rsidRPr="00C5616D">
        <w:rPr>
          <w:rFonts w:ascii="Times New Roman" w:hAnsi="Times New Roman" w:cs="Times New Roman"/>
          <w:sz w:val="26"/>
          <w:szCs w:val="26"/>
          <w:lang w:val="vi-VN"/>
        </w:rPr>
        <w:t>M</w:t>
      </w:r>
      <w:r w:rsidRPr="00C5616D">
        <w:rPr>
          <w:rFonts w:ascii="Times New Roman" w:hAnsi="Times New Roman" w:cs="Times New Roman"/>
          <w:sz w:val="26"/>
          <w:szCs w:val="26"/>
        </w:rPr>
        <w:t>obility</w:t>
      </w:r>
      <w:r w:rsidRPr="00C5616D">
        <w:rPr>
          <w:rFonts w:ascii="Times New Roman" w:hAnsi="Times New Roman" w:cs="Times New Roman"/>
          <w:sz w:val="26"/>
          <w:szCs w:val="26"/>
          <w:lang w:val="vi-VN"/>
        </w:rPr>
        <w:t xml:space="preserve"> được dùng để mô phỏng các đối tượng có tốc độ không thay đổi cho đến khi được thiết lập giá trị mới.</w:t>
      </w:r>
    </w:p>
    <w:tbl>
      <w:tblPr>
        <w:tblStyle w:val="LiBang"/>
        <w:tblW w:w="0" w:type="auto"/>
        <w:tblLook w:val="04A0" w:firstRow="1" w:lastRow="0" w:firstColumn="1" w:lastColumn="0" w:noHBand="0" w:noVBand="1"/>
      </w:tblPr>
      <w:tblGrid>
        <w:gridCol w:w="3116"/>
        <w:gridCol w:w="3117"/>
        <w:gridCol w:w="3117"/>
      </w:tblGrid>
      <w:tr w:rsidR="000A4056" w:rsidRPr="00C5616D" w14:paraId="2E1D49EB" w14:textId="77777777" w:rsidTr="00373F28">
        <w:tc>
          <w:tcPr>
            <w:tcW w:w="3116" w:type="dxa"/>
          </w:tcPr>
          <w:p w14:paraId="6A15161D" w14:textId="77777777" w:rsidR="000A4056" w:rsidRPr="00C5616D" w:rsidRDefault="000A4056" w:rsidP="00373F28">
            <w:pPr>
              <w:rPr>
                <w:rFonts w:ascii="Times New Roman" w:hAnsi="Times New Roman" w:cs="Times New Roman"/>
                <w:sz w:val="26"/>
                <w:szCs w:val="26"/>
              </w:rPr>
            </w:pPr>
            <w:r w:rsidRPr="00C5616D">
              <w:rPr>
                <w:rFonts w:ascii="Times New Roman" w:hAnsi="Times New Roman" w:cs="Times New Roman"/>
                <w:sz w:val="26"/>
                <w:szCs w:val="26"/>
              </w:rPr>
              <w:t>Tham số mô phỏng</w:t>
            </w:r>
          </w:p>
        </w:tc>
        <w:tc>
          <w:tcPr>
            <w:tcW w:w="3117" w:type="dxa"/>
          </w:tcPr>
          <w:p w14:paraId="45FE47E7" w14:textId="77777777" w:rsidR="000A4056" w:rsidRPr="00C5616D" w:rsidRDefault="000A4056" w:rsidP="00373F28">
            <w:pPr>
              <w:rPr>
                <w:rFonts w:ascii="Times New Roman" w:hAnsi="Times New Roman" w:cs="Times New Roman"/>
                <w:sz w:val="26"/>
                <w:szCs w:val="26"/>
              </w:rPr>
            </w:pPr>
            <w:r w:rsidRPr="00C5616D">
              <w:rPr>
                <w:rFonts w:ascii="Times New Roman" w:hAnsi="Times New Roman" w:cs="Times New Roman"/>
                <w:sz w:val="26"/>
                <w:szCs w:val="26"/>
              </w:rPr>
              <w:t>Đặc điểm của thuộc tính</w:t>
            </w:r>
          </w:p>
        </w:tc>
        <w:tc>
          <w:tcPr>
            <w:tcW w:w="3117" w:type="dxa"/>
          </w:tcPr>
          <w:p w14:paraId="47193BF0" w14:textId="77777777" w:rsidR="000A4056" w:rsidRPr="00C5616D" w:rsidRDefault="000A4056" w:rsidP="00373F28">
            <w:pPr>
              <w:rPr>
                <w:rFonts w:ascii="Times New Roman" w:hAnsi="Times New Roman" w:cs="Times New Roman"/>
                <w:sz w:val="26"/>
                <w:szCs w:val="26"/>
                <w:lang w:val="vi-VN"/>
              </w:rPr>
            </w:pPr>
            <w:r w:rsidRPr="00C5616D">
              <w:rPr>
                <w:rFonts w:ascii="Times New Roman" w:hAnsi="Times New Roman" w:cs="Times New Roman"/>
                <w:sz w:val="26"/>
                <w:szCs w:val="26"/>
              </w:rPr>
              <w:t>Giá trị m</w:t>
            </w:r>
            <w:r w:rsidRPr="00C5616D">
              <w:rPr>
                <w:rFonts w:ascii="Times New Roman" w:hAnsi="Times New Roman" w:cs="Times New Roman"/>
                <w:sz w:val="26"/>
                <w:szCs w:val="26"/>
                <w:lang w:val="vi-VN"/>
              </w:rPr>
              <w:t>ặc định</w:t>
            </w:r>
          </w:p>
        </w:tc>
      </w:tr>
      <w:tr w:rsidR="000A4056" w:rsidRPr="00C5616D" w14:paraId="2247721F" w14:textId="77777777" w:rsidTr="00373F28">
        <w:tc>
          <w:tcPr>
            <w:tcW w:w="3116" w:type="dxa"/>
          </w:tcPr>
          <w:p w14:paraId="34A98D25" w14:textId="77777777" w:rsidR="000A4056" w:rsidRPr="00C5616D" w:rsidRDefault="000A4056" w:rsidP="00373F28">
            <w:pPr>
              <w:rPr>
                <w:rFonts w:ascii="Times New Roman" w:hAnsi="Times New Roman" w:cs="Times New Roman"/>
                <w:sz w:val="26"/>
                <w:szCs w:val="26"/>
              </w:rPr>
            </w:pPr>
            <w:r w:rsidRPr="00C5616D">
              <w:rPr>
                <w:rFonts w:ascii="Times New Roman" w:hAnsi="Times New Roman" w:cs="Times New Roman"/>
                <w:sz w:val="26"/>
                <w:szCs w:val="26"/>
              </w:rPr>
              <w:t>Speed</w:t>
            </w:r>
          </w:p>
        </w:tc>
        <w:tc>
          <w:tcPr>
            <w:tcW w:w="3117" w:type="dxa"/>
          </w:tcPr>
          <w:p w14:paraId="679896EF" w14:textId="77777777" w:rsidR="000A4056" w:rsidRPr="00C5616D" w:rsidRDefault="000A4056" w:rsidP="00373F28">
            <w:pPr>
              <w:rPr>
                <w:rFonts w:ascii="Times New Roman" w:hAnsi="Times New Roman" w:cs="Times New Roman"/>
                <w:sz w:val="26"/>
                <w:szCs w:val="26"/>
                <w:lang w:val="vi-VN"/>
              </w:rPr>
            </w:pPr>
            <w:r w:rsidRPr="00C5616D">
              <w:rPr>
                <w:rFonts w:ascii="Times New Roman" w:hAnsi="Times New Roman" w:cs="Times New Roman"/>
                <w:sz w:val="26"/>
                <w:szCs w:val="26"/>
                <w:lang w:val="vi-VN"/>
              </w:rPr>
              <w:t>Biểu thị tốc độ hiện tại của node</w:t>
            </w:r>
          </w:p>
        </w:tc>
        <w:tc>
          <w:tcPr>
            <w:tcW w:w="3117" w:type="dxa"/>
          </w:tcPr>
          <w:p w14:paraId="63E34E80" w14:textId="77777777" w:rsidR="000A4056" w:rsidRPr="00C5616D" w:rsidRDefault="000A4056" w:rsidP="00373F28">
            <w:pPr>
              <w:rPr>
                <w:rFonts w:ascii="Times New Roman" w:hAnsi="Times New Roman" w:cs="Times New Roman"/>
                <w:sz w:val="26"/>
                <w:szCs w:val="26"/>
              </w:rPr>
            </w:pPr>
            <w:r w:rsidRPr="00C5616D">
              <w:rPr>
                <w:rFonts w:ascii="Times New Roman" w:hAnsi="Times New Roman" w:cs="Times New Roman"/>
                <w:sz w:val="26"/>
                <w:szCs w:val="26"/>
                <w:lang w:val="vi-VN"/>
              </w:rPr>
              <w:t>{0, 0, 0}</w:t>
            </w:r>
          </w:p>
        </w:tc>
      </w:tr>
      <w:tr w:rsidR="000A4056" w:rsidRPr="00C5616D" w14:paraId="47CB6E24" w14:textId="77777777" w:rsidTr="00373F28">
        <w:tc>
          <w:tcPr>
            <w:tcW w:w="3116" w:type="dxa"/>
          </w:tcPr>
          <w:p w14:paraId="29F1DF23" w14:textId="77777777" w:rsidR="000A4056" w:rsidRPr="00C5616D" w:rsidRDefault="000A4056" w:rsidP="00373F28">
            <w:pPr>
              <w:rPr>
                <w:rFonts w:ascii="Times New Roman" w:hAnsi="Times New Roman" w:cs="Times New Roman"/>
                <w:sz w:val="26"/>
                <w:szCs w:val="26"/>
              </w:rPr>
            </w:pPr>
            <w:r w:rsidRPr="00C5616D">
              <w:rPr>
                <w:rFonts w:ascii="Times New Roman" w:hAnsi="Times New Roman" w:cs="Times New Roman"/>
                <w:sz w:val="26"/>
                <w:szCs w:val="26"/>
              </w:rPr>
              <w:t xml:space="preserve">Position </w:t>
            </w:r>
          </w:p>
        </w:tc>
        <w:tc>
          <w:tcPr>
            <w:tcW w:w="3117" w:type="dxa"/>
          </w:tcPr>
          <w:p w14:paraId="3F0A0D51" w14:textId="77777777" w:rsidR="000A4056" w:rsidRPr="00C5616D" w:rsidRDefault="000A4056" w:rsidP="00373F28">
            <w:pPr>
              <w:rPr>
                <w:rFonts w:ascii="Times New Roman" w:hAnsi="Times New Roman" w:cs="Times New Roman"/>
                <w:sz w:val="26"/>
                <w:szCs w:val="26"/>
                <w:lang w:val="vi-VN"/>
              </w:rPr>
            </w:pPr>
            <w:r w:rsidRPr="00C5616D">
              <w:rPr>
                <w:rFonts w:ascii="Times New Roman" w:hAnsi="Times New Roman" w:cs="Times New Roman"/>
                <w:sz w:val="26"/>
                <w:szCs w:val="26"/>
                <w:lang w:val="vi-VN"/>
              </w:rPr>
              <w:t>Biểu thị tọa độ của node</w:t>
            </w:r>
          </w:p>
        </w:tc>
        <w:tc>
          <w:tcPr>
            <w:tcW w:w="3117" w:type="dxa"/>
          </w:tcPr>
          <w:p w14:paraId="7FADC0D3" w14:textId="77777777" w:rsidR="000A4056" w:rsidRPr="00C5616D" w:rsidRDefault="000A4056" w:rsidP="00373F28">
            <w:pPr>
              <w:rPr>
                <w:rFonts w:ascii="Times New Roman" w:hAnsi="Times New Roman" w:cs="Times New Roman"/>
                <w:sz w:val="26"/>
                <w:szCs w:val="26"/>
                <w:lang w:val="vi-VN"/>
              </w:rPr>
            </w:pPr>
            <w:r w:rsidRPr="00C5616D">
              <w:rPr>
                <w:rFonts w:ascii="Times New Roman" w:hAnsi="Times New Roman" w:cs="Times New Roman"/>
                <w:sz w:val="26"/>
                <w:szCs w:val="26"/>
                <w:lang w:val="vi-VN"/>
              </w:rPr>
              <w:t>{0, 0, 0}</w:t>
            </w:r>
          </w:p>
        </w:tc>
      </w:tr>
    </w:tbl>
    <w:p w14:paraId="1A994372" w14:textId="77777777" w:rsidR="000A4056" w:rsidRDefault="000A4056" w:rsidP="00FB340E">
      <w:pPr>
        <w:tabs>
          <w:tab w:val="center" w:pos="4680"/>
        </w:tabs>
        <w:rPr>
          <w:rFonts w:ascii="Times New Roman" w:hAnsi="Times New Roman" w:cs="Times New Roman"/>
          <w:sz w:val="26"/>
          <w:szCs w:val="26"/>
          <w:lang w:val="vi-VN"/>
        </w:rPr>
      </w:pPr>
    </w:p>
    <w:p w14:paraId="27B99D2D" w14:textId="78FBF350" w:rsidR="001776FF" w:rsidRPr="00C5616D" w:rsidRDefault="001776FF" w:rsidP="00FB340E">
      <w:pPr>
        <w:tabs>
          <w:tab w:val="center" w:pos="4680"/>
        </w:tabs>
        <w:rPr>
          <w:rFonts w:ascii="Times New Roman" w:hAnsi="Times New Roman" w:cs="Times New Roman"/>
          <w:sz w:val="26"/>
          <w:szCs w:val="26"/>
          <w:lang w:val="vi-VN"/>
        </w:rPr>
      </w:pPr>
    </w:p>
    <w:p w14:paraId="4CF54A94" w14:textId="6936FDAC" w:rsidR="00F53C3D" w:rsidRPr="00C5616D" w:rsidRDefault="00F53C3D" w:rsidP="00FB340E">
      <w:pPr>
        <w:tabs>
          <w:tab w:val="center" w:pos="4680"/>
        </w:tabs>
        <w:rPr>
          <w:rFonts w:ascii="Times New Roman" w:hAnsi="Times New Roman" w:cs="Times New Roman"/>
          <w:sz w:val="26"/>
          <w:szCs w:val="26"/>
        </w:rPr>
      </w:pPr>
      <w:r w:rsidRPr="00C5616D">
        <w:rPr>
          <w:rFonts w:ascii="Times New Roman" w:hAnsi="Times New Roman" w:cs="Times New Roman"/>
          <w:sz w:val="26"/>
          <w:szCs w:val="26"/>
        </w:rPr>
        <w:t>1.1</w:t>
      </w:r>
      <w:r w:rsidR="007B44C7">
        <w:rPr>
          <w:rFonts w:ascii="Times New Roman" w:hAnsi="Times New Roman" w:cs="Times New Roman"/>
          <w:sz w:val="26"/>
          <w:szCs w:val="26"/>
          <w:lang w:val="vi-VN"/>
        </w:rPr>
        <w:t>.2</w:t>
      </w:r>
      <w:r w:rsidRPr="00C5616D">
        <w:rPr>
          <w:rFonts w:ascii="Times New Roman" w:hAnsi="Times New Roman" w:cs="Times New Roman"/>
          <w:sz w:val="26"/>
          <w:szCs w:val="26"/>
        </w:rPr>
        <w:t xml:space="preserve">.4 </w:t>
      </w:r>
      <w:r w:rsidR="005F31C3" w:rsidRPr="00107FA8">
        <w:rPr>
          <w:rFonts w:ascii="Times New Roman" w:hAnsi="Times New Roman" w:cs="Times New Roman"/>
          <w:sz w:val="26"/>
          <w:szCs w:val="26"/>
          <w:lang w:val="vi-VN"/>
        </w:rPr>
        <w:t xml:space="preserve">Mô hình </w:t>
      </w:r>
      <w:r w:rsidRPr="00107FA8">
        <w:rPr>
          <w:rFonts w:ascii="Times New Roman" w:hAnsi="Times New Roman" w:cs="Times New Roman"/>
          <w:sz w:val="26"/>
          <w:szCs w:val="26"/>
        </w:rPr>
        <w:t xml:space="preserve">Gauss </w:t>
      </w:r>
      <w:r w:rsidR="00B534CE" w:rsidRPr="00107FA8">
        <w:rPr>
          <w:rFonts w:ascii="Times New Roman" w:hAnsi="Times New Roman" w:cs="Times New Roman"/>
          <w:sz w:val="26"/>
          <w:szCs w:val="26"/>
          <w:lang w:val="vi-VN"/>
        </w:rPr>
        <w:t>M</w:t>
      </w:r>
      <w:r w:rsidRPr="00107FA8">
        <w:rPr>
          <w:rFonts w:ascii="Times New Roman" w:hAnsi="Times New Roman" w:cs="Times New Roman"/>
          <w:sz w:val="26"/>
          <w:szCs w:val="26"/>
        </w:rPr>
        <w:t xml:space="preserve">arkov </w:t>
      </w:r>
      <w:r w:rsidR="00857B93" w:rsidRPr="00107FA8">
        <w:rPr>
          <w:rFonts w:ascii="Times New Roman" w:hAnsi="Times New Roman" w:cs="Times New Roman"/>
          <w:sz w:val="26"/>
          <w:szCs w:val="26"/>
        </w:rPr>
        <w:t>M</w:t>
      </w:r>
      <w:r w:rsidRPr="00107FA8">
        <w:rPr>
          <w:rFonts w:ascii="Times New Roman" w:hAnsi="Times New Roman" w:cs="Times New Roman"/>
          <w:sz w:val="26"/>
          <w:szCs w:val="26"/>
        </w:rPr>
        <w:t>obility</w:t>
      </w:r>
    </w:p>
    <w:p w14:paraId="019C07E0" w14:textId="15957944" w:rsidR="00167354" w:rsidRPr="00C5616D" w:rsidRDefault="00857B93" w:rsidP="00FB340E">
      <w:pPr>
        <w:tabs>
          <w:tab w:val="center" w:pos="4680"/>
        </w:tabs>
        <w:rPr>
          <w:rFonts w:ascii="Times New Roman" w:hAnsi="Times New Roman" w:cs="Times New Roman"/>
          <w:sz w:val="26"/>
          <w:szCs w:val="26"/>
        </w:rPr>
      </w:pPr>
      <w:r w:rsidRPr="00C5616D">
        <w:rPr>
          <w:rFonts w:ascii="Times New Roman" w:hAnsi="Times New Roman" w:cs="Times New Roman"/>
          <w:sz w:val="26"/>
          <w:szCs w:val="26"/>
          <w:lang w:val="vi-VN"/>
        </w:rPr>
        <w:t xml:space="preserve">Mô hình </w:t>
      </w:r>
      <w:r w:rsidRPr="00C5616D">
        <w:rPr>
          <w:rFonts w:ascii="Times New Roman" w:hAnsi="Times New Roman" w:cs="Times New Roman"/>
          <w:sz w:val="26"/>
          <w:szCs w:val="26"/>
        </w:rPr>
        <w:t xml:space="preserve">Gauss </w:t>
      </w:r>
      <w:r w:rsidRPr="00C5616D">
        <w:rPr>
          <w:rFonts w:ascii="Times New Roman" w:hAnsi="Times New Roman" w:cs="Times New Roman"/>
          <w:sz w:val="26"/>
          <w:szCs w:val="26"/>
          <w:lang w:val="vi-VN"/>
        </w:rPr>
        <w:t>M</w:t>
      </w:r>
      <w:r w:rsidRPr="00C5616D">
        <w:rPr>
          <w:rFonts w:ascii="Times New Roman" w:hAnsi="Times New Roman" w:cs="Times New Roman"/>
          <w:sz w:val="26"/>
          <w:szCs w:val="26"/>
        </w:rPr>
        <w:t xml:space="preserve">arkov Mobility được dùng để </w:t>
      </w:r>
      <w:r w:rsidR="00CD3259" w:rsidRPr="00C5616D">
        <w:rPr>
          <w:rFonts w:ascii="Times New Roman" w:hAnsi="Times New Roman" w:cs="Times New Roman"/>
          <w:sz w:val="26"/>
          <w:szCs w:val="26"/>
        </w:rPr>
        <w:t>…</w:t>
      </w:r>
    </w:p>
    <w:tbl>
      <w:tblPr>
        <w:tblStyle w:val="LiBang"/>
        <w:tblW w:w="0" w:type="auto"/>
        <w:tblLook w:val="04A0" w:firstRow="1" w:lastRow="0" w:firstColumn="1" w:lastColumn="0" w:noHBand="0" w:noVBand="1"/>
      </w:tblPr>
      <w:tblGrid>
        <w:gridCol w:w="3116"/>
        <w:gridCol w:w="3117"/>
        <w:gridCol w:w="3117"/>
      </w:tblGrid>
      <w:tr w:rsidR="00FB340E" w:rsidRPr="00C5616D" w14:paraId="746703BD" w14:textId="77777777">
        <w:tc>
          <w:tcPr>
            <w:tcW w:w="3116" w:type="dxa"/>
          </w:tcPr>
          <w:p w14:paraId="3BE86CCC" w14:textId="77777777" w:rsidR="00FB340E" w:rsidRPr="00C5616D" w:rsidRDefault="00FB340E">
            <w:pPr>
              <w:rPr>
                <w:rFonts w:ascii="Times New Roman" w:hAnsi="Times New Roman" w:cs="Times New Roman"/>
                <w:sz w:val="26"/>
                <w:szCs w:val="26"/>
              </w:rPr>
            </w:pPr>
            <w:r w:rsidRPr="00C5616D">
              <w:rPr>
                <w:rFonts w:ascii="Times New Roman" w:hAnsi="Times New Roman" w:cs="Times New Roman"/>
                <w:sz w:val="26"/>
                <w:szCs w:val="26"/>
              </w:rPr>
              <w:t>Tham số mô phỏng</w:t>
            </w:r>
          </w:p>
        </w:tc>
        <w:tc>
          <w:tcPr>
            <w:tcW w:w="3117" w:type="dxa"/>
          </w:tcPr>
          <w:p w14:paraId="5EA29CEF" w14:textId="77777777" w:rsidR="00FB340E" w:rsidRPr="00C5616D" w:rsidRDefault="00FB340E">
            <w:pPr>
              <w:rPr>
                <w:rFonts w:ascii="Times New Roman" w:hAnsi="Times New Roman" w:cs="Times New Roman"/>
                <w:sz w:val="26"/>
                <w:szCs w:val="26"/>
              </w:rPr>
            </w:pPr>
            <w:r w:rsidRPr="00C5616D">
              <w:rPr>
                <w:rFonts w:ascii="Times New Roman" w:hAnsi="Times New Roman" w:cs="Times New Roman"/>
                <w:sz w:val="26"/>
                <w:szCs w:val="26"/>
              </w:rPr>
              <w:t>Đặc điểm của thuộc tính</w:t>
            </w:r>
          </w:p>
        </w:tc>
        <w:tc>
          <w:tcPr>
            <w:tcW w:w="3117" w:type="dxa"/>
          </w:tcPr>
          <w:p w14:paraId="1F6B59F6" w14:textId="77777777" w:rsidR="00FB340E" w:rsidRPr="00C5616D" w:rsidRDefault="00FB340E">
            <w:pPr>
              <w:rPr>
                <w:rFonts w:ascii="Times New Roman" w:hAnsi="Times New Roman" w:cs="Times New Roman"/>
                <w:sz w:val="26"/>
                <w:szCs w:val="26"/>
              </w:rPr>
            </w:pPr>
            <w:r w:rsidRPr="00C5616D">
              <w:rPr>
                <w:rFonts w:ascii="Times New Roman" w:hAnsi="Times New Roman" w:cs="Times New Roman"/>
                <w:sz w:val="26"/>
                <w:szCs w:val="26"/>
              </w:rPr>
              <w:t>Giá trị mặc định</w:t>
            </w:r>
          </w:p>
        </w:tc>
      </w:tr>
      <w:tr w:rsidR="00FB340E" w:rsidRPr="00C5616D" w14:paraId="38C5F22A" w14:textId="77777777">
        <w:tc>
          <w:tcPr>
            <w:tcW w:w="3116" w:type="dxa"/>
          </w:tcPr>
          <w:p w14:paraId="2F074D8A" w14:textId="77777777" w:rsidR="00FB340E" w:rsidRPr="00C5616D" w:rsidRDefault="00FB340E">
            <w:pPr>
              <w:rPr>
                <w:rFonts w:ascii="Times New Roman" w:hAnsi="Times New Roman" w:cs="Times New Roman"/>
                <w:sz w:val="26"/>
                <w:szCs w:val="26"/>
              </w:rPr>
            </w:pPr>
            <w:r w:rsidRPr="00C5616D">
              <w:rPr>
                <w:rFonts w:ascii="Times New Roman" w:hAnsi="Times New Roman" w:cs="Times New Roman"/>
                <w:sz w:val="26"/>
                <w:szCs w:val="26"/>
              </w:rPr>
              <w:t>Bounds</w:t>
            </w:r>
          </w:p>
        </w:tc>
        <w:tc>
          <w:tcPr>
            <w:tcW w:w="3117" w:type="dxa"/>
          </w:tcPr>
          <w:p w14:paraId="463685EB" w14:textId="15A5A083" w:rsidR="00FB340E" w:rsidRPr="00C5616D" w:rsidRDefault="00FB340E">
            <w:pPr>
              <w:rPr>
                <w:rFonts w:ascii="Times New Roman" w:hAnsi="Times New Roman" w:cs="Times New Roman"/>
                <w:sz w:val="26"/>
                <w:szCs w:val="26"/>
              </w:rPr>
            </w:pPr>
            <w:r w:rsidRPr="00C5616D">
              <w:rPr>
                <w:rFonts w:ascii="Times New Roman" w:hAnsi="Times New Roman" w:cs="Times New Roman"/>
                <w:sz w:val="26"/>
                <w:szCs w:val="26"/>
              </w:rPr>
              <w:t>iên 3D của cruising area</w:t>
            </w:r>
          </w:p>
        </w:tc>
        <w:tc>
          <w:tcPr>
            <w:tcW w:w="3117" w:type="dxa"/>
          </w:tcPr>
          <w:p w14:paraId="34BC5998" w14:textId="77777777" w:rsidR="00FB340E" w:rsidRPr="00C5616D" w:rsidRDefault="00FB340E">
            <w:pPr>
              <w:rPr>
                <w:rFonts w:ascii="Times New Roman" w:hAnsi="Times New Roman" w:cs="Times New Roman"/>
                <w:sz w:val="26"/>
                <w:szCs w:val="26"/>
              </w:rPr>
            </w:pPr>
            <w:r w:rsidRPr="00C5616D">
              <w:rPr>
                <w:rFonts w:ascii="Times New Roman" w:hAnsi="Times New Roman" w:cs="Times New Roman"/>
                <w:sz w:val="26"/>
                <w:szCs w:val="26"/>
              </w:rPr>
              <w:t>X: [-100, 100], Y: [-100, 100], Z: [0,100]</w:t>
            </w:r>
          </w:p>
        </w:tc>
      </w:tr>
      <w:tr w:rsidR="00FB340E" w:rsidRPr="00C5616D" w14:paraId="78A67AC1" w14:textId="77777777">
        <w:tc>
          <w:tcPr>
            <w:tcW w:w="3116" w:type="dxa"/>
          </w:tcPr>
          <w:p w14:paraId="1CE7F5D9" w14:textId="77777777" w:rsidR="00FB340E" w:rsidRPr="00C5616D" w:rsidRDefault="00FB340E">
            <w:pPr>
              <w:rPr>
                <w:rFonts w:ascii="Times New Roman" w:hAnsi="Times New Roman" w:cs="Times New Roman"/>
                <w:sz w:val="26"/>
                <w:szCs w:val="26"/>
              </w:rPr>
            </w:pPr>
            <w:r w:rsidRPr="00C5616D">
              <w:rPr>
                <w:rFonts w:ascii="Times New Roman" w:hAnsi="Times New Roman" w:cs="Times New Roman"/>
                <w:sz w:val="26"/>
                <w:szCs w:val="26"/>
              </w:rPr>
              <w:t>Timestep</w:t>
            </w:r>
          </w:p>
        </w:tc>
        <w:tc>
          <w:tcPr>
            <w:tcW w:w="3117" w:type="dxa"/>
          </w:tcPr>
          <w:p w14:paraId="09CF4F57" w14:textId="77777777" w:rsidR="00FB340E" w:rsidRPr="00C5616D" w:rsidRDefault="00FB340E">
            <w:pPr>
              <w:rPr>
                <w:rFonts w:ascii="Times New Roman" w:hAnsi="Times New Roman" w:cs="Times New Roman"/>
                <w:sz w:val="26"/>
                <w:szCs w:val="26"/>
              </w:rPr>
            </w:pPr>
            <w:r w:rsidRPr="00C5616D">
              <w:rPr>
                <w:rFonts w:ascii="Times New Roman" w:hAnsi="Times New Roman" w:cs="Times New Roman"/>
                <w:sz w:val="26"/>
                <w:szCs w:val="26"/>
              </w:rPr>
              <w:t>Khoảng thời gian recalculation</w:t>
            </w:r>
          </w:p>
        </w:tc>
        <w:tc>
          <w:tcPr>
            <w:tcW w:w="3117" w:type="dxa"/>
          </w:tcPr>
          <w:p w14:paraId="71237759" w14:textId="77777777" w:rsidR="00FB340E" w:rsidRPr="00C5616D" w:rsidRDefault="00FB340E">
            <w:pPr>
              <w:rPr>
                <w:rFonts w:ascii="Times New Roman" w:hAnsi="Times New Roman" w:cs="Times New Roman"/>
                <w:sz w:val="26"/>
                <w:szCs w:val="26"/>
              </w:rPr>
            </w:pPr>
            <w:r w:rsidRPr="00C5616D">
              <w:rPr>
                <w:rFonts w:ascii="Times New Roman" w:hAnsi="Times New Roman" w:cs="Times New Roman"/>
                <w:sz w:val="26"/>
                <w:szCs w:val="26"/>
              </w:rPr>
              <w:t>1 giây</w:t>
            </w:r>
          </w:p>
        </w:tc>
      </w:tr>
      <w:tr w:rsidR="00FB340E" w:rsidRPr="00C5616D" w14:paraId="05123878" w14:textId="77777777">
        <w:tc>
          <w:tcPr>
            <w:tcW w:w="3116" w:type="dxa"/>
          </w:tcPr>
          <w:p w14:paraId="25C02DD5" w14:textId="77777777" w:rsidR="00FB340E" w:rsidRPr="00C5616D" w:rsidRDefault="00FB340E">
            <w:pPr>
              <w:rPr>
                <w:rFonts w:ascii="Times New Roman" w:hAnsi="Times New Roman" w:cs="Times New Roman"/>
                <w:sz w:val="26"/>
                <w:szCs w:val="26"/>
              </w:rPr>
            </w:pPr>
            <w:r w:rsidRPr="00C5616D">
              <w:rPr>
                <w:rFonts w:ascii="Times New Roman" w:hAnsi="Times New Roman" w:cs="Times New Roman"/>
                <w:sz w:val="26"/>
                <w:szCs w:val="26"/>
              </w:rPr>
              <w:t>MeanVelocity</w:t>
            </w:r>
          </w:p>
        </w:tc>
        <w:tc>
          <w:tcPr>
            <w:tcW w:w="3117" w:type="dxa"/>
          </w:tcPr>
          <w:p w14:paraId="58AB17A0" w14:textId="77777777" w:rsidR="00FB340E" w:rsidRPr="00C5616D" w:rsidRDefault="00FB340E">
            <w:pPr>
              <w:rPr>
                <w:rFonts w:ascii="Times New Roman" w:hAnsi="Times New Roman" w:cs="Times New Roman"/>
                <w:sz w:val="26"/>
                <w:szCs w:val="26"/>
              </w:rPr>
            </w:pPr>
            <w:r w:rsidRPr="00C5616D">
              <w:rPr>
                <w:rFonts w:ascii="Times New Roman" w:hAnsi="Times New Roman" w:cs="Times New Roman"/>
                <w:sz w:val="26"/>
                <w:szCs w:val="26"/>
              </w:rPr>
              <w:t>Vận tốc trung bình của các nodes</w:t>
            </w:r>
          </w:p>
        </w:tc>
        <w:tc>
          <w:tcPr>
            <w:tcW w:w="3117" w:type="dxa"/>
          </w:tcPr>
          <w:p w14:paraId="36B62766" w14:textId="53AFBFEC" w:rsidR="00FB340E" w:rsidRPr="00C5616D" w:rsidRDefault="00FB340E">
            <w:pPr>
              <w:rPr>
                <w:rFonts w:ascii="Times New Roman" w:hAnsi="Times New Roman" w:cs="Times New Roman"/>
                <w:sz w:val="26"/>
                <w:szCs w:val="26"/>
              </w:rPr>
            </w:pPr>
            <w:r w:rsidRPr="00C5616D">
              <w:rPr>
                <w:rFonts w:ascii="Times New Roman" w:hAnsi="Times New Roman" w:cs="Times New Roman"/>
                <w:sz w:val="26"/>
                <w:szCs w:val="26"/>
              </w:rPr>
              <w:t xml:space="preserve"> [0</w:t>
            </w:r>
            <w:r w:rsidR="00D14168" w:rsidRPr="00C5616D">
              <w:rPr>
                <w:rFonts w:ascii="Times New Roman" w:hAnsi="Times New Roman" w:cs="Times New Roman"/>
                <w:sz w:val="26"/>
                <w:szCs w:val="26"/>
                <w:lang w:val="vi-VN"/>
              </w:rPr>
              <w:t>;</w:t>
            </w:r>
            <w:r w:rsidRPr="00C5616D">
              <w:rPr>
                <w:rFonts w:ascii="Times New Roman" w:hAnsi="Times New Roman" w:cs="Times New Roman"/>
                <w:sz w:val="26"/>
                <w:szCs w:val="26"/>
              </w:rPr>
              <w:t>1]</w:t>
            </w:r>
          </w:p>
        </w:tc>
      </w:tr>
      <w:tr w:rsidR="00FB340E" w:rsidRPr="00C5616D" w14:paraId="610C6E1F" w14:textId="77777777">
        <w:tc>
          <w:tcPr>
            <w:tcW w:w="3116" w:type="dxa"/>
          </w:tcPr>
          <w:p w14:paraId="270D00DA" w14:textId="77777777" w:rsidR="00FB340E" w:rsidRPr="00C5616D" w:rsidRDefault="00FB340E">
            <w:pPr>
              <w:rPr>
                <w:rFonts w:ascii="Times New Roman" w:hAnsi="Times New Roman" w:cs="Times New Roman"/>
                <w:sz w:val="26"/>
                <w:szCs w:val="26"/>
              </w:rPr>
            </w:pPr>
            <w:r w:rsidRPr="00C5616D">
              <w:rPr>
                <w:rFonts w:ascii="Times New Roman" w:hAnsi="Times New Roman" w:cs="Times New Roman"/>
                <w:sz w:val="26"/>
                <w:szCs w:val="26"/>
              </w:rPr>
              <w:t>MeanDirection</w:t>
            </w:r>
          </w:p>
        </w:tc>
        <w:tc>
          <w:tcPr>
            <w:tcW w:w="3117" w:type="dxa"/>
          </w:tcPr>
          <w:p w14:paraId="38E679F2" w14:textId="77777777" w:rsidR="00FB340E" w:rsidRPr="00C5616D" w:rsidRDefault="00FB340E">
            <w:pPr>
              <w:ind w:left="720" w:hanging="720"/>
              <w:rPr>
                <w:rFonts w:ascii="Times New Roman" w:hAnsi="Times New Roman" w:cs="Times New Roman"/>
                <w:sz w:val="26"/>
                <w:szCs w:val="26"/>
              </w:rPr>
            </w:pPr>
            <w:r w:rsidRPr="00C5616D">
              <w:rPr>
                <w:rFonts w:ascii="Times New Roman" w:hAnsi="Times New Roman" w:cs="Times New Roman"/>
                <w:sz w:val="26"/>
                <w:szCs w:val="26"/>
              </w:rPr>
              <w:t>Tốc độ góc trung bình của các nodes (radian)</w:t>
            </w:r>
          </w:p>
        </w:tc>
        <w:tc>
          <w:tcPr>
            <w:tcW w:w="3117" w:type="dxa"/>
          </w:tcPr>
          <w:p w14:paraId="7CE10F14" w14:textId="331C2CCE" w:rsidR="00FB340E" w:rsidRPr="00C5616D" w:rsidRDefault="00FB340E">
            <w:pPr>
              <w:rPr>
                <w:rFonts w:ascii="Times New Roman" w:hAnsi="Times New Roman" w:cs="Times New Roman"/>
                <w:sz w:val="26"/>
                <w:szCs w:val="26"/>
              </w:rPr>
            </w:pPr>
            <w:r w:rsidRPr="00C5616D">
              <w:rPr>
                <w:rFonts w:ascii="Times New Roman" w:hAnsi="Times New Roman" w:cs="Times New Roman"/>
                <w:sz w:val="26"/>
                <w:szCs w:val="26"/>
              </w:rPr>
              <w:t>[0</w:t>
            </w:r>
            <w:r w:rsidR="00D14168" w:rsidRPr="00C5616D">
              <w:rPr>
                <w:rFonts w:ascii="Times New Roman" w:hAnsi="Times New Roman" w:cs="Times New Roman"/>
                <w:sz w:val="26"/>
                <w:szCs w:val="26"/>
                <w:lang w:val="vi-VN"/>
              </w:rPr>
              <w:t>;</w:t>
            </w:r>
            <w:r w:rsidRPr="00C5616D">
              <w:rPr>
                <w:rFonts w:ascii="Times New Roman" w:hAnsi="Times New Roman" w:cs="Times New Roman"/>
                <w:sz w:val="26"/>
                <w:szCs w:val="26"/>
              </w:rPr>
              <w:t>2</w:t>
            </w:r>
            <w:r w:rsidR="00D14168" w:rsidRPr="00C5616D">
              <w:rPr>
                <w:rFonts w:ascii="Times New Roman" w:hAnsi="Times New Roman" w:cs="Times New Roman"/>
                <w:sz w:val="26"/>
                <w:szCs w:val="26"/>
              </w:rPr>
              <w:t>π</w:t>
            </w:r>
            <w:r w:rsidRPr="00C5616D">
              <w:rPr>
                <w:rFonts w:ascii="Times New Roman" w:hAnsi="Times New Roman" w:cs="Times New Roman"/>
                <w:sz w:val="26"/>
                <w:szCs w:val="26"/>
              </w:rPr>
              <w:t>]</w:t>
            </w:r>
          </w:p>
        </w:tc>
      </w:tr>
      <w:tr w:rsidR="00FB340E" w:rsidRPr="00C5616D" w14:paraId="2B678F8B" w14:textId="77777777">
        <w:tc>
          <w:tcPr>
            <w:tcW w:w="3116" w:type="dxa"/>
          </w:tcPr>
          <w:p w14:paraId="34E97ED8" w14:textId="77777777" w:rsidR="00FB340E" w:rsidRPr="00C5616D" w:rsidRDefault="00FB340E">
            <w:pPr>
              <w:rPr>
                <w:rFonts w:ascii="Times New Roman" w:hAnsi="Times New Roman" w:cs="Times New Roman"/>
                <w:sz w:val="26"/>
                <w:szCs w:val="26"/>
              </w:rPr>
            </w:pPr>
            <w:r w:rsidRPr="00C5616D">
              <w:rPr>
                <w:rFonts w:ascii="Times New Roman" w:hAnsi="Times New Roman" w:cs="Times New Roman"/>
                <w:sz w:val="26"/>
                <w:szCs w:val="26"/>
              </w:rPr>
              <w:t>MeanPitch</w:t>
            </w:r>
          </w:p>
        </w:tc>
        <w:tc>
          <w:tcPr>
            <w:tcW w:w="3117" w:type="dxa"/>
          </w:tcPr>
          <w:p w14:paraId="7CB3E74D" w14:textId="66AC9DDE" w:rsidR="00FB340E" w:rsidRPr="00C5616D" w:rsidRDefault="00D14168">
            <w:pPr>
              <w:rPr>
                <w:rFonts w:ascii="Times New Roman" w:hAnsi="Times New Roman" w:cs="Times New Roman"/>
                <w:sz w:val="26"/>
                <w:szCs w:val="26"/>
                <w:lang w:val="vi-VN"/>
              </w:rPr>
            </w:pPr>
            <w:r w:rsidRPr="00C5616D">
              <w:rPr>
                <w:rFonts w:ascii="Times New Roman" w:hAnsi="Times New Roman" w:cs="Times New Roman"/>
                <w:sz w:val="26"/>
                <w:szCs w:val="26"/>
                <w:lang w:val="vi-VN"/>
              </w:rPr>
              <w:t>.......</w:t>
            </w:r>
          </w:p>
        </w:tc>
        <w:tc>
          <w:tcPr>
            <w:tcW w:w="3117" w:type="dxa"/>
          </w:tcPr>
          <w:p w14:paraId="1CBD7614" w14:textId="7F28CF19" w:rsidR="00FB340E" w:rsidRPr="00C5616D" w:rsidRDefault="00D14168">
            <w:pPr>
              <w:rPr>
                <w:rFonts w:ascii="Times New Roman" w:hAnsi="Times New Roman" w:cs="Times New Roman"/>
                <w:sz w:val="26"/>
                <w:szCs w:val="26"/>
                <w:lang w:val="vi-VN"/>
              </w:rPr>
            </w:pPr>
            <w:r w:rsidRPr="00C5616D">
              <w:rPr>
                <w:rFonts w:ascii="Times New Roman" w:hAnsi="Times New Roman" w:cs="Times New Roman"/>
                <w:sz w:val="26"/>
                <w:szCs w:val="26"/>
                <w:lang w:val="vi-VN"/>
              </w:rPr>
              <w:t>.......</w:t>
            </w:r>
          </w:p>
        </w:tc>
      </w:tr>
      <w:tr w:rsidR="00FB340E" w:rsidRPr="00C5616D" w14:paraId="17D075EA" w14:textId="77777777">
        <w:tc>
          <w:tcPr>
            <w:tcW w:w="3116" w:type="dxa"/>
          </w:tcPr>
          <w:p w14:paraId="3EFA9CC4" w14:textId="77777777" w:rsidR="00FB340E" w:rsidRPr="00C5616D" w:rsidRDefault="00FB340E">
            <w:pPr>
              <w:rPr>
                <w:rFonts w:ascii="Times New Roman" w:hAnsi="Times New Roman" w:cs="Times New Roman"/>
                <w:sz w:val="26"/>
                <w:szCs w:val="26"/>
                <w:lang w:val="vi-VN"/>
              </w:rPr>
            </w:pPr>
            <w:r w:rsidRPr="00C5616D">
              <w:rPr>
                <w:rFonts w:ascii="Times New Roman" w:hAnsi="Times New Roman" w:cs="Times New Roman"/>
                <w:sz w:val="26"/>
                <w:szCs w:val="26"/>
              </w:rPr>
              <w:t>Norma</w:t>
            </w:r>
            <w:r w:rsidRPr="00C5616D">
              <w:rPr>
                <w:rFonts w:ascii="Times New Roman" w:hAnsi="Times New Roman" w:cs="Times New Roman"/>
                <w:sz w:val="26"/>
                <w:szCs w:val="26"/>
                <w:lang w:val="vi-VN"/>
              </w:rPr>
              <w:t>lVelocity</w:t>
            </w:r>
          </w:p>
        </w:tc>
        <w:tc>
          <w:tcPr>
            <w:tcW w:w="3117" w:type="dxa"/>
          </w:tcPr>
          <w:p w14:paraId="2F5CD9CE" w14:textId="77777777" w:rsidR="00FB340E" w:rsidRPr="00C5616D" w:rsidRDefault="00FB340E">
            <w:pPr>
              <w:rPr>
                <w:rFonts w:ascii="Times New Roman" w:hAnsi="Times New Roman" w:cs="Times New Roman"/>
                <w:sz w:val="26"/>
                <w:szCs w:val="26"/>
                <w:lang w:val="vi-VN"/>
              </w:rPr>
            </w:pPr>
            <w:r w:rsidRPr="00C5616D">
              <w:rPr>
                <w:rFonts w:ascii="Times New Roman" w:hAnsi="Times New Roman" w:cs="Times New Roman"/>
                <w:sz w:val="26"/>
                <w:szCs w:val="26"/>
                <w:lang w:val="vi-VN"/>
              </w:rPr>
              <w:t>Tốc độ của mỗi node</w:t>
            </w:r>
          </w:p>
        </w:tc>
        <w:tc>
          <w:tcPr>
            <w:tcW w:w="3117" w:type="dxa"/>
          </w:tcPr>
          <w:p w14:paraId="181C7C12" w14:textId="77777777" w:rsidR="00FB340E" w:rsidRPr="00C5616D" w:rsidRDefault="00FB340E">
            <w:pPr>
              <w:rPr>
                <w:rFonts w:ascii="Times New Roman" w:hAnsi="Times New Roman" w:cs="Times New Roman"/>
                <w:sz w:val="26"/>
                <w:szCs w:val="26"/>
                <w:lang w:val="vi-VN"/>
              </w:rPr>
            </w:pPr>
            <w:r w:rsidRPr="00C5616D">
              <w:rPr>
                <w:rFonts w:ascii="Times New Roman" w:hAnsi="Times New Roman" w:cs="Times New Roman"/>
                <w:sz w:val="26"/>
                <w:szCs w:val="26"/>
                <w:lang w:val="vi-VN"/>
              </w:rPr>
              <w:t>Giá trị trung bình = 0, độ lệch chuẩn = 1.0</w:t>
            </w:r>
          </w:p>
        </w:tc>
      </w:tr>
      <w:tr w:rsidR="00FB340E" w:rsidRPr="00C5616D" w14:paraId="6A8CBF26" w14:textId="77777777">
        <w:tc>
          <w:tcPr>
            <w:tcW w:w="3116" w:type="dxa"/>
          </w:tcPr>
          <w:p w14:paraId="33484E67" w14:textId="77777777" w:rsidR="00FB340E" w:rsidRPr="00C5616D" w:rsidRDefault="00FB340E">
            <w:pPr>
              <w:rPr>
                <w:rFonts w:ascii="Times New Roman" w:hAnsi="Times New Roman" w:cs="Times New Roman"/>
                <w:sz w:val="26"/>
                <w:szCs w:val="26"/>
              </w:rPr>
            </w:pPr>
            <w:r w:rsidRPr="00C5616D">
              <w:rPr>
                <w:rFonts w:ascii="Times New Roman" w:hAnsi="Times New Roman" w:cs="Times New Roman"/>
                <w:sz w:val="26"/>
                <w:szCs w:val="26"/>
              </w:rPr>
              <w:t>Norma</w:t>
            </w:r>
            <w:r w:rsidRPr="00C5616D">
              <w:rPr>
                <w:rFonts w:ascii="Times New Roman" w:hAnsi="Times New Roman" w:cs="Times New Roman"/>
                <w:sz w:val="26"/>
                <w:szCs w:val="26"/>
                <w:lang w:val="vi-VN"/>
              </w:rPr>
              <w:t>lDirection</w:t>
            </w:r>
          </w:p>
        </w:tc>
        <w:tc>
          <w:tcPr>
            <w:tcW w:w="3117" w:type="dxa"/>
          </w:tcPr>
          <w:p w14:paraId="77F48853" w14:textId="77777777" w:rsidR="00FB340E" w:rsidRPr="00C5616D" w:rsidRDefault="00FB340E">
            <w:pPr>
              <w:rPr>
                <w:rFonts w:ascii="Times New Roman" w:hAnsi="Times New Roman" w:cs="Times New Roman"/>
                <w:sz w:val="26"/>
                <w:szCs w:val="26"/>
              </w:rPr>
            </w:pPr>
            <w:r w:rsidRPr="00C5616D">
              <w:rPr>
                <w:rFonts w:ascii="Times New Roman" w:hAnsi="Times New Roman" w:cs="Times New Roman"/>
                <w:sz w:val="26"/>
                <w:szCs w:val="26"/>
                <w:lang w:val="vi-VN"/>
              </w:rPr>
              <w:t>Hướng của mỗi node</w:t>
            </w:r>
          </w:p>
        </w:tc>
        <w:tc>
          <w:tcPr>
            <w:tcW w:w="3117" w:type="dxa"/>
          </w:tcPr>
          <w:p w14:paraId="7B1EE038" w14:textId="77777777" w:rsidR="00FB340E" w:rsidRPr="00C5616D" w:rsidRDefault="00FB340E">
            <w:pPr>
              <w:rPr>
                <w:rFonts w:ascii="Times New Roman" w:hAnsi="Times New Roman" w:cs="Times New Roman"/>
                <w:sz w:val="26"/>
                <w:szCs w:val="26"/>
              </w:rPr>
            </w:pPr>
            <w:r w:rsidRPr="00C5616D">
              <w:rPr>
                <w:rFonts w:ascii="Times New Roman" w:hAnsi="Times New Roman" w:cs="Times New Roman"/>
                <w:sz w:val="26"/>
                <w:szCs w:val="26"/>
                <w:lang w:val="vi-VN"/>
              </w:rPr>
              <w:t>Giá trị trung bình = 0, độ lệch chuẩn = 1.0</w:t>
            </w:r>
          </w:p>
        </w:tc>
      </w:tr>
      <w:tr w:rsidR="00FB340E" w:rsidRPr="00C5616D" w14:paraId="5DE4D6A1" w14:textId="77777777">
        <w:tc>
          <w:tcPr>
            <w:tcW w:w="3116" w:type="dxa"/>
          </w:tcPr>
          <w:p w14:paraId="348E09EB" w14:textId="77777777" w:rsidR="00FB340E" w:rsidRPr="00C5616D" w:rsidRDefault="00FB340E">
            <w:pPr>
              <w:rPr>
                <w:rFonts w:ascii="Times New Roman" w:hAnsi="Times New Roman" w:cs="Times New Roman"/>
                <w:sz w:val="26"/>
                <w:szCs w:val="26"/>
              </w:rPr>
            </w:pPr>
            <w:r w:rsidRPr="00C5616D">
              <w:rPr>
                <w:rFonts w:ascii="Times New Roman" w:hAnsi="Times New Roman" w:cs="Times New Roman"/>
                <w:sz w:val="26"/>
                <w:szCs w:val="26"/>
              </w:rPr>
              <w:t>Norma</w:t>
            </w:r>
            <w:r w:rsidRPr="00C5616D">
              <w:rPr>
                <w:rFonts w:ascii="Times New Roman" w:hAnsi="Times New Roman" w:cs="Times New Roman"/>
                <w:sz w:val="26"/>
                <w:szCs w:val="26"/>
                <w:lang w:val="vi-VN"/>
              </w:rPr>
              <w:t>lPitch</w:t>
            </w:r>
          </w:p>
        </w:tc>
        <w:tc>
          <w:tcPr>
            <w:tcW w:w="3117" w:type="dxa"/>
          </w:tcPr>
          <w:p w14:paraId="481F528A" w14:textId="77777777" w:rsidR="00FB340E" w:rsidRPr="00C5616D" w:rsidRDefault="00FB340E">
            <w:pPr>
              <w:rPr>
                <w:rFonts w:ascii="Times New Roman" w:hAnsi="Times New Roman" w:cs="Times New Roman"/>
                <w:sz w:val="26"/>
                <w:szCs w:val="26"/>
                <w:lang w:val="vi-VN"/>
              </w:rPr>
            </w:pPr>
            <w:r w:rsidRPr="00C5616D">
              <w:rPr>
                <w:rFonts w:ascii="Times New Roman" w:hAnsi="Times New Roman" w:cs="Times New Roman"/>
                <w:sz w:val="26"/>
                <w:szCs w:val="26"/>
                <w:lang w:val="vi-VN"/>
              </w:rPr>
              <w:t>Pitch của mỗi node</w:t>
            </w:r>
          </w:p>
        </w:tc>
        <w:tc>
          <w:tcPr>
            <w:tcW w:w="3117" w:type="dxa"/>
          </w:tcPr>
          <w:p w14:paraId="74AE4DA0" w14:textId="77777777" w:rsidR="00FB340E" w:rsidRPr="00C5616D" w:rsidRDefault="00FB340E">
            <w:pPr>
              <w:rPr>
                <w:rFonts w:ascii="Times New Roman" w:hAnsi="Times New Roman" w:cs="Times New Roman"/>
                <w:sz w:val="26"/>
                <w:szCs w:val="26"/>
                <w:lang w:val="vi-VN"/>
              </w:rPr>
            </w:pPr>
            <w:r w:rsidRPr="00C5616D">
              <w:rPr>
                <w:rFonts w:ascii="Times New Roman" w:hAnsi="Times New Roman" w:cs="Times New Roman"/>
                <w:sz w:val="26"/>
                <w:szCs w:val="26"/>
                <w:lang w:val="vi-VN"/>
              </w:rPr>
              <w:t>Giá trị trung bình = 0, độ lệch chuẩn = 1.0</w:t>
            </w:r>
          </w:p>
        </w:tc>
      </w:tr>
    </w:tbl>
    <w:p w14:paraId="601C61FF" w14:textId="77777777" w:rsidR="00FB340E" w:rsidRPr="00C5616D" w:rsidRDefault="00FB340E" w:rsidP="00FB340E">
      <w:pPr>
        <w:tabs>
          <w:tab w:val="center" w:pos="4680"/>
        </w:tabs>
        <w:rPr>
          <w:rFonts w:ascii="Times New Roman" w:hAnsi="Times New Roman" w:cs="Times New Roman"/>
          <w:sz w:val="26"/>
          <w:szCs w:val="26"/>
        </w:rPr>
      </w:pPr>
    </w:p>
    <w:p w14:paraId="18EEFF26" w14:textId="77777777" w:rsidR="00D3277E" w:rsidRDefault="00D3277E" w:rsidP="00F53C3D">
      <w:pPr>
        <w:rPr>
          <w:rFonts w:ascii="Times New Roman" w:hAnsi="Times New Roman" w:cs="Times New Roman"/>
          <w:sz w:val="26"/>
          <w:szCs w:val="26"/>
          <w:lang w:val="vi-VN"/>
        </w:rPr>
      </w:pPr>
    </w:p>
    <w:p w14:paraId="2418F51E" w14:textId="1F97ADB0" w:rsidR="003B6081" w:rsidRPr="00D3277E" w:rsidRDefault="00F53C3D" w:rsidP="00F53C3D">
      <w:pPr>
        <w:rPr>
          <w:rFonts w:ascii="Times New Roman" w:hAnsi="Times New Roman" w:cs="Times New Roman"/>
          <w:sz w:val="26"/>
          <w:szCs w:val="26"/>
        </w:rPr>
      </w:pPr>
      <w:r w:rsidRPr="00C5616D">
        <w:rPr>
          <w:rFonts w:ascii="Times New Roman" w:hAnsi="Times New Roman" w:cs="Times New Roman"/>
          <w:sz w:val="26"/>
          <w:szCs w:val="26"/>
        </w:rPr>
        <w:t xml:space="preserve">1.1.6 </w:t>
      </w:r>
      <w:r w:rsidR="007F4E22" w:rsidRPr="00C5616D">
        <w:rPr>
          <w:rFonts w:ascii="Times New Roman" w:hAnsi="Times New Roman" w:cs="Times New Roman"/>
          <w:sz w:val="26"/>
          <w:szCs w:val="26"/>
        </w:rPr>
        <w:t xml:space="preserve">Mô hình </w:t>
      </w:r>
      <w:r w:rsidRPr="00E91A53">
        <w:rPr>
          <w:rFonts w:ascii="Times New Roman" w:hAnsi="Times New Roman" w:cs="Times New Roman"/>
          <w:sz w:val="26"/>
          <w:szCs w:val="26"/>
        </w:rPr>
        <w:t xml:space="preserve">Random </w:t>
      </w:r>
      <w:r w:rsidR="00141CA0" w:rsidRPr="00E91A53">
        <w:rPr>
          <w:rFonts w:ascii="Times New Roman" w:hAnsi="Times New Roman" w:cs="Times New Roman"/>
          <w:sz w:val="26"/>
          <w:szCs w:val="26"/>
          <w:lang w:val="vi-VN"/>
        </w:rPr>
        <w:t>W</w:t>
      </w:r>
      <w:r w:rsidRPr="00E91A53">
        <w:rPr>
          <w:rFonts w:ascii="Times New Roman" w:hAnsi="Times New Roman" w:cs="Times New Roman"/>
          <w:sz w:val="26"/>
          <w:szCs w:val="26"/>
        </w:rPr>
        <w:t xml:space="preserve">aypoint </w:t>
      </w:r>
      <w:r w:rsidR="00141CA0" w:rsidRPr="00E91A53">
        <w:rPr>
          <w:rFonts w:ascii="Times New Roman" w:hAnsi="Times New Roman" w:cs="Times New Roman"/>
          <w:sz w:val="26"/>
          <w:szCs w:val="26"/>
          <w:lang w:val="vi-VN"/>
        </w:rPr>
        <w:t>M</w:t>
      </w:r>
      <w:r w:rsidRPr="00E91A53">
        <w:rPr>
          <w:rFonts w:ascii="Times New Roman" w:hAnsi="Times New Roman" w:cs="Times New Roman"/>
          <w:sz w:val="26"/>
          <w:szCs w:val="26"/>
        </w:rPr>
        <w:t>obility</w:t>
      </w:r>
    </w:p>
    <w:p w14:paraId="04BA101E" w14:textId="306249E7" w:rsidR="00141CA0" w:rsidRDefault="00E1677E" w:rsidP="00F53C3D">
      <w:pPr>
        <w:rPr>
          <w:rFonts w:ascii="Times New Roman" w:hAnsi="Times New Roman" w:cs="Times New Roman"/>
          <w:sz w:val="26"/>
          <w:szCs w:val="26"/>
          <w:lang w:val="vi-VN"/>
        </w:rPr>
      </w:pPr>
      <w:r>
        <w:rPr>
          <w:rFonts w:ascii="Times New Roman" w:hAnsi="Times New Roman" w:cs="Times New Roman"/>
          <w:sz w:val="26"/>
          <w:szCs w:val="26"/>
          <w:lang w:val="vi-VN"/>
        </w:rPr>
        <w:t>W</w:t>
      </w:r>
      <w:r w:rsidR="000C7DC4">
        <w:rPr>
          <w:rFonts w:ascii="Times New Roman" w:hAnsi="Times New Roman" w:cs="Times New Roman"/>
          <w:sz w:val="26"/>
          <w:szCs w:val="26"/>
          <w:lang w:val="vi-VN"/>
        </w:rPr>
        <w:t>aypoint</w:t>
      </w:r>
      <w:r>
        <w:rPr>
          <w:rFonts w:ascii="Times New Roman" w:hAnsi="Times New Roman" w:cs="Times New Roman"/>
          <w:sz w:val="26"/>
          <w:szCs w:val="26"/>
          <w:lang w:val="vi-VN"/>
        </w:rPr>
        <w:t xml:space="preserve"> là </w:t>
      </w:r>
      <w:r w:rsidR="00736292">
        <w:rPr>
          <w:rFonts w:ascii="Times New Roman" w:hAnsi="Times New Roman" w:cs="Times New Roman"/>
          <w:sz w:val="26"/>
          <w:szCs w:val="26"/>
          <w:lang w:val="vi-VN"/>
        </w:rPr>
        <w:t xml:space="preserve">một </w:t>
      </w:r>
      <w:r w:rsidR="0064638A">
        <w:rPr>
          <w:rFonts w:ascii="Times New Roman" w:hAnsi="Times New Roman" w:cs="Times New Roman"/>
          <w:sz w:val="26"/>
          <w:szCs w:val="26"/>
          <w:lang w:val="vi-VN"/>
        </w:rPr>
        <w:t xml:space="preserve">lớp gồm có hai thuộc tính là tọa độ </w:t>
      </w:r>
      <w:r w:rsidR="000066FB">
        <w:rPr>
          <w:rFonts w:ascii="Times New Roman" w:hAnsi="Times New Roman" w:cs="Times New Roman"/>
          <w:sz w:val="26"/>
          <w:szCs w:val="26"/>
          <w:lang w:val="vi-VN"/>
        </w:rPr>
        <w:t xml:space="preserve">trên hệ trục tọa độ </w:t>
      </w:r>
      <w:r w:rsidR="00D95BDE" w:rsidRPr="00D95BDE">
        <w:rPr>
          <w:rFonts w:ascii="Times New Roman" w:hAnsi="Times New Roman" w:cs="Times New Roman"/>
          <w:sz w:val="26"/>
          <w:szCs w:val="26"/>
        </w:rPr>
        <w:t>Cartesian</w:t>
      </w:r>
      <w:r w:rsidR="000066FB">
        <w:rPr>
          <w:rFonts w:ascii="Times New Roman" w:hAnsi="Times New Roman" w:cs="Times New Roman"/>
          <w:sz w:val="26"/>
          <w:szCs w:val="26"/>
          <w:lang w:val="vi-VN"/>
        </w:rPr>
        <w:t xml:space="preserve"> </w:t>
      </w:r>
      <w:r w:rsidR="00A470C9">
        <w:rPr>
          <w:rFonts w:ascii="Times New Roman" w:hAnsi="Times New Roman" w:cs="Times New Roman"/>
          <w:sz w:val="26"/>
          <w:szCs w:val="26"/>
          <w:lang w:val="vi-VN"/>
        </w:rPr>
        <w:t xml:space="preserve">và tốc độ. </w:t>
      </w:r>
      <w:r w:rsidR="002F0734">
        <w:rPr>
          <w:rFonts w:ascii="Times New Roman" w:hAnsi="Times New Roman" w:cs="Times New Roman"/>
          <w:sz w:val="26"/>
          <w:szCs w:val="26"/>
          <w:lang w:val="vi-VN"/>
        </w:rPr>
        <w:t>Các đối tượng trong m</w:t>
      </w:r>
      <w:r w:rsidR="00141CA0">
        <w:rPr>
          <w:rFonts w:ascii="Times New Roman" w:hAnsi="Times New Roman" w:cs="Times New Roman"/>
          <w:sz w:val="26"/>
          <w:szCs w:val="26"/>
          <w:lang w:val="vi-VN"/>
        </w:rPr>
        <w:t>ô hình Random Waypoint Mobility</w:t>
      </w:r>
      <w:r w:rsidR="002F0734">
        <w:rPr>
          <w:rFonts w:ascii="Times New Roman" w:hAnsi="Times New Roman" w:cs="Times New Roman"/>
          <w:sz w:val="26"/>
          <w:szCs w:val="26"/>
          <w:lang w:val="vi-VN"/>
        </w:rPr>
        <w:t xml:space="preserve"> có nhiều waypoint khác nhau ứng với mỗi khoảng thời gian</w:t>
      </w:r>
      <w:r w:rsidR="00B24D70">
        <w:rPr>
          <w:rFonts w:ascii="Times New Roman" w:hAnsi="Times New Roman" w:cs="Times New Roman"/>
          <w:sz w:val="26"/>
          <w:szCs w:val="26"/>
          <w:lang w:val="vi-VN"/>
        </w:rPr>
        <w:t>.</w:t>
      </w:r>
      <w:r w:rsidR="00762751">
        <w:rPr>
          <w:rFonts w:ascii="Times New Roman" w:hAnsi="Times New Roman" w:cs="Times New Roman"/>
          <w:sz w:val="26"/>
          <w:szCs w:val="26"/>
          <w:lang w:val="vi-VN"/>
        </w:rPr>
        <w:t>.</w:t>
      </w:r>
      <w:r w:rsidR="002F66E2">
        <w:rPr>
          <w:rFonts w:ascii="Times New Roman" w:hAnsi="Times New Roman" w:cs="Times New Roman"/>
          <w:sz w:val="26"/>
          <w:szCs w:val="26"/>
          <w:lang w:val="vi-VN"/>
        </w:rPr>
        <w:t xml:space="preserve"> Trong một khoảng thời gian, </w:t>
      </w:r>
      <w:r w:rsidR="00242867">
        <w:rPr>
          <w:rFonts w:ascii="Times New Roman" w:hAnsi="Times New Roman" w:cs="Times New Roman"/>
          <w:sz w:val="26"/>
          <w:szCs w:val="26"/>
          <w:lang w:val="vi-VN"/>
        </w:rPr>
        <w:t xml:space="preserve">tốc độ </w:t>
      </w:r>
      <w:r w:rsidR="002F66E2">
        <w:rPr>
          <w:rFonts w:ascii="Times New Roman" w:hAnsi="Times New Roman" w:cs="Times New Roman"/>
          <w:sz w:val="26"/>
          <w:szCs w:val="26"/>
          <w:lang w:val="vi-VN"/>
        </w:rPr>
        <w:t>của đối tượng là không đổi</w:t>
      </w:r>
      <w:r w:rsidR="000066FB">
        <w:rPr>
          <w:rFonts w:ascii="Times New Roman" w:hAnsi="Times New Roman" w:cs="Times New Roman"/>
          <w:sz w:val="26"/>
          <w:szCs w:val="26"/>
          <w:lang w:val="vi-VN"/>
        </w:rPr>
        <w:t xml:space="preserve">. Ban đầu, tọa độ và thời gian của đối tượng được mặc định là </w:t>
      </w:r>
      <w:r w:rsidR="007310A8">
        <w:rPr>
          <w:rFonts w:ascii="Times New Roman" w:hAnsi="Times New Roman" w:cs="Times New Roman"/>
          <w:sz w:val="26"/>
          <w:szCs w:val="26"/>
          <w:lang w:val="vi-VN"/>
        </w:rPr>
        <w:t>0.</w:t>
      </w:r>
    </w:p>
    <w:p w14:paraId="263CB60F" w14:textId="45143252" w:rsidR="00202365" w:rsidRPr="00C5616D" w:rsidRDefault="00202365" w:rsidP="00202365">
      <w:pPr>
        <w:rPr>
          <w:rFonts w:ascii="Times New Roman" w:hAnsi="Times New Roman" w:cs="Times New Roman"/>
          <w:sz w:val="26"/>
          <w:szCs w:val="26"/>
          <w:lang w:val="vi-VN"/>
        </w:rPr>
      </w:pPr>
    </w:p>
    <w:tbl>
      <w:tblPr>
        <w:tblStyle w:val="LiBang"/>
        <w:tblW w:w="0" w:type="auto"/>
        <w:tblLook w:val="04A0" w:firstRow="1" w:lastRow="0" w:firstColumn="1" w:lastColumn="0" w:noHBand="0" w:noVBand="1"/>
      </w:tblPr>
      <w:tblGrid>
        <w:gridCol w:w="3116"/>
        <w:gridCol w:w="3117"/>
        <w:gridCol w:w="3117"/>
      </w:tblGrid>
      <w:tr w:rsidR="00202365" w:rsidRPr="00C5616D" w14:paraId="708CA872" w14:textId="77777777" w:rsidTr="00373F28">
        <w:tc>
          <w:tcPr>
            <w:tcW w:w="3116" w:type="dxa"/>
          </w:tcPr>
          <w:p w14:paraId="022131E6" w14:textId="77777777" w:rsidR="00202365" w:rsidRPr="00C5616D" w:rsidRDefault="00202365" w:rsidP="00373F28">
            <w:pPr>
              <w:rPr>
                <w:rFonts w:ascii="Times New Roman" w:hAnsi="Times New Roman" w:cs="Times New Roman"/>
                <w:sz w:val="26"/>
                <w:szCs w:val="26"/>
                <w:lang w:val="vi-VN"/>
              </w:rPr>
            </w:pPr>
            <w:r w:rsidRPr="00C5616D">
              <w:rPr>
                <w:rFonts w:ascii="Times New Roman" w:hAnsi="Times New Roman" w:cs="Times New Roman"/>
                <w:sz w:val="26"/>
                <w:szCs w:val="26"/>
              </w:rPr>
              <w:t>Tham số mô phỏng</w:t>
            </w:r>
          </w:p>
        </w:tc>
        <w:tc>
          <w:tcPr>
            <w:tcW w:w="3117" w:type="dxa"/>
          </w:tcPr>
          <w:p w14:paraId="4E83ECDE" w14:textId="77777777" w:rsidR="00202365" w:rsidRPr="00C5616D" w:rsidRDefault="00202365" w:rsidP="00373F28">
            <w:pPr>
              <w:rPr>
                <w:rFonts w:ascii="Times New Roman" w:hAnsi="Times New Roman" w:cs="Times New Roman"/>
                <w:sz w:val="26"/>
                <w:szCs w:val="26"/>
                <w:lang w:val="vi-VN"/>
              </w:rPr>
            </w:pPr>
            <w:r w:rsidRPr="00C5616D">
              <w:rPr>
                <w:rFonts w:ascii="Times New Roman" w:hAnsi="Times New Roman" w:cs="Times New Roman"/>
                <w:sz w:val="26"/>
                <w:szCs w:val="26"/>
              </w:rPr>
              <w:t>Đặc điểm của thuộc tính</w:t>
            </w:r>
          </w:p>
        </w:tc>
        <w:tc>
          <w:tcPr>
            <w:tcW w:w="3117" w:type="dxa"/>
          </w:tcPr>
          <w:p w14:paraId="3622CFDA" w14:textId="77777777" w:rsidR="00202365" w:rsidRPr="00C5616D" w:rsidRDefault="00202365" w:rsidP="00373F28">
            <w:pPr>
              <w:rPr>
                <w:rFonts w:ascii="Times New Roman" w:hAnsi="Times New Roman" w:cs="Times New Roman"/>
                <w:sz w:val="26"/>
                <w:szCs w:val="26"/>
                <w:lang w:val="vi-VN"/>
              </w:rPr>
            </w:pPr>
            <w:r w:rsidRPr="00C5616D">
              <w:rPr>
                <w:rFonts w:ascii="Times New Roman" w:hAnsi="Times New Roman" w:cs="Times New Roman"/>
                <w:sz w:val="26"/>
                <w:szCs w:val="26"/>
              </w:rPr>
              <w:t>Giá trị mặc định</w:t>
            </w:r>
          </w:p>
        </w:tc>
      </w:tr>
      <w:tr w:rsidR="00202365" w:rsidRPr="00C5616D" w14:paraId="78C00439" w14:textId="77777777" w:rsidTr="00373F28">
        <w:tc>
          <w:tcPr>
            <w:tcW w:w="3116" w:type="dxa"/>
          </w:tcPr>
          <w:p w14:paraId="5F271DD7" w14:textId="77777777" w:rsidR="00202365" w:rsidRPr="00C5616D" w:rsidRDefault="00202365" w:rsidP="00373F28">
            <w:pPr>
              <w:rPr>
                <w:rFonts w:ascii="Times New Roman" w:hAnsi="Times New Roman" w:cs="Times New Roman"/>
                <w:sz w:val="26"/>
                <w:szCs w:val="26"/>
                <w:lang w:val="vi-VN"/>
              </w:rPr>
            </w:pPr>
            <w:r w:rsidRPr="00C5616D">
              <w:rPr>
                <w:rFonts w:ascii="Times New Roman" w:hAnsi="Times New Roman" w:cs="Times New Roman"/>
                <w:sz w:val="26"/>
                <w:szCs w:val="26"/>
                <w:lang w:val="vi-VN"/>
              </w:rPr>
              <w:t>waypointPosition</w:t>
            </w:r>
          </w:p>
        </w:tc>
        <w:tc>
          <w:tcPr>
            <w:tcW w:w="3117" w:type="dxa"/>
          </w:tcPr>
          <w:p w14:paraId="7AB0A7D4" w14:textId="77777777" w:rsidR="00202365" w:rsidRPr="00C5616D" w:rsidRDefault="00202365" w:rsidP="00373F28">
            <w:pPr>
              <w:rPr>
                <w:rFonts w:ascii="Times New Roman" w:hAnsi="Times New Roman" w:cs="Times New Roman"/>
                <w:sz w:val="26"/>
                <w:szCs w:val="26"/>
                <w:lang w:val="vi-VN"/>
              </w:rPr>
            </w:pPr>
            <w:r w:rsidRPr="00C5616D">
              <w:rPr>
                <w:rFonts w:ascii="Times New Roman" w:hAnsi="Times New Roman" w:cs="Times New Roman"/>
                <w:sz w:val="26"/>
                <w:szCs w:val="26"/>
                <w:lang w:val="vi-VN"/>
              </w:rPr>
              <w:t>Vị trí Waypoint</w:t>
            </w:r>
          </w:p>
        </w:tc>
        <w:tc>
          <w:tcPr>
            <w:tcW w:w="3117" w:type="dxa"/>
          </w:tcPr>
          <w:p w14:paraId="66237157" w14:textId="77777777" w:rsidR="00202365" w:rsidRPr="00C5616D" w:rsidRDefault="00202365" w:rsidP="00373F28">
            <w:pPr>
              <w:rPr>
                <w:rFonts w:ascii="Times New Roman" w:hAnsi="Times New Roman" w:cs="Times New Roman"/>
                <w:sz w:val="26"/>
                <w:szCs w:val="26"/>
                <w:lang w:val="vi-VN"/>
              </w:rPr>
            </w:pPr>
            <w:r w:rsidRPr="00C5616D">
              <w:rPr>
                <w:rFonts w:ascii="Times New Roman" w:hAnsi="Times New Roman" w:cs="Times New Roman"/>
                <w:sz w:val="26"/>
                <w:szCs w:val="26"/>
                <w:lang w:val="vi-VN"/>
              </w:rPr>
              <w:t>(0, 0, 0)</w:t>
            </w:r>
          </w:p>
        </w:tc>
      </w:tr>
      <w:tr w:rsidR="00202365" w:rsidRPr="00C5616D" w14:paraId="187346D6" w14:textId="77777777" w:rsidTr="00373F28">
        <w:tc>
          <w:tcPr>
            <w:tcW w:w="3116" w:type="dxa"/>
          </w:tcPr>
          <w:p w14:paraId="796EF4F1" w14:textId="77777777" w:rsidR="00202365" w:rsidRPr="00C5616D" w:rsidRDefault="00202365" w:rsidP="00373F28">
            <w:pPr>
              <w:rPr>
                <w:rFonts w:ascii="Times New Roman" w:hAnsi="Times New Roman" w:cs="Times New Roman"/>
                <w:sz w:val="26"/>
                <w:szCs w:val="26"/>
                <w:lang w:val="vi-VN"/>
              </w:rPr>
            </w:pPr>
            <w:r w:rsidRPr="00C5616D">
              <w:rPr>
                <w:rFonts w:ascii="Times New Roman" w:hAnsi="Times New Roman" w:cs="Times New Roman"/>
                <w:sz w:val="26"/>
                <w:szCs w:val="26"/>
                <w:lang w:val="vi-VN"/>
              </w:rPr>
              <w:t>waypointTime</w:t>
            </w:r>
          </w:p>
        </w:tc>
        <w:tc>
          <w:tcPr>
            <w:tcW w:w="3117" w:type="dxa"/>
          </w:tcPr>
          <w:p w14:paraId="30B7B3AB" w14:textId="77777777" w:rsidR="00202365" w:rsidRPr="00C5616D" w:rsidRDefault="00202365" w:rsidP="00373F28">
            <w:pPr>
              <w:rPr>
                <w:rFonts w:ascii="Times New Roman" w:hAnsi="Times New Roman" w:cs="Times New Roman"/>
                <w:sz w:val="26"/>
                <w:szCs w:val="26"/>
                <w:lang w:val="vi-VN"/>
              </w:rPr>
            </w:pPr>
            <w:r w:rsidRPr="00C5616D">
              <w:rPr>
                <w:rFonts w:ascii="Times New Roman" w:hAnsi="Times New Roman" w:cs="Times New Roman"/>
                <w:sz w:val="26"/>
                <w:szCs w:val="26"/>
                <w:lang w:val="vi-VN"/>
              </w:rPr>
              <w:t>Vị trí Waypoint</w:t>
            </w:r>
          </w:p>
        </w:tc>
        <w:tc>
          <w:tcPr>
            <w:tcW w:w="3117" w:type="dxa"/>
          </w:tcPr>
          <w:p w14:paraId="1274732D" w14:textId="69824397" w:rsidR="00185BBD" w:rsidRPr="00C5616D" w:rsidRDefault="00202365" w:rsidP="00373F28">
            <w:pPr>
              <w:rPr>
                <w:rFonts w:ascii="Times New Roman" w:hAnsi="Times New Roman" w:cs="Times New Roman"/>
                <w:sz w:val="26"/>
                <w:szCs w:val="26"/>
                <w:lang w:val="vi-VN"/>
              </w:rPr>
            </w:pPr>
            <w:r w:rsidRPr="00C5616D">
              <w:rPr>
                <w:rFonts w:ascii="Times New Roman" w:hAnsi="Times New Roman" w:cs="Times New Roman"/>
                <w:sz w:val="26"/>
                <w:szCs w:val="26"/>
                <w:lang w:val="vi-VN"/>
              </w:rPr>
              <w:t>0</w:t>
            </w:r>
          </w:p>
        </w:tc>
      </w:tr>
      <w:tr w:rsidR="00185BBD" w:rsidRPr="00C5616D" w14:paraId="0D31AAF9" w14:textId="77777777" w:rsidTr="00373F28">
        <w:tc>
          <w:tcPr>
            <w:tcW w:w="3116" w:type="dxa"/>
          </w:tcPr>
          <w:p w14:paraId="2CD64F07" w14:textId="1E8CE89F" w:rsidR="00185BBD" w:rsidRPr="00C5616D" w:rsidRDefault="00185BBD" w:rsidP="00185BBD">
            <w:pPr>
              <w:rPr>
                <w:rFonts w:ascii="Times New Roman" w:hAnsi="Times New Roman" w:cs="Times New Roman"/>
                <w:sz w:val="26"/>
                <w:szCs w:val="26"/>
                <w:lang w:val="vi-VN"/>
              </w:rPr>
            </w:pPr>
            <w:r w:rsidRPr="00C5616D">
              <w:rPr>
                <w:rFonts w:ascii="Times New Roman" w:hAnsi="Times New Roman" w:cs="Times New Roman"/>
                <w:sz w:val="26"/>
                <w:szCs w:val="26"/>
              </w:rPr>
              <w:t>NextWaypoint</w:t>
            </w:r>
          </w:p>
        </w:tc>
        <w:tc>
          <w:tcPr>
            <w:tcW w:w="3117" w:type="dxa"/>
          </w:tcPr>
          <w:p w14:paraId="34A28CF2" w14:textId="1EC4D29D" w:rsidR="00185BBD" w:rsidRPr="00C5616D" w:rsidRDefault="00185BBD" w:rsidP="00185BBD">
            <w:pPr>
              <w:rPr>
                <w:rFonts w:ascii="Times New Roman" w:hAnsi="Times New Roman" w:cs="Times New Roman"/>
                <w:sz w:val="26"/>
                <w:szCs w:val="26"/>
                <w:lang w:val="vi-VN"/>
              </w:rPr>
            </w:pPr>
            <w:r w:rsidRPr="00C5616D">
              <w:rPr>
                <w:rFonts w:ascii="Times New Roman" w:hAnsi="Times New Roman" w:cs="Times New Roman"/>
                <w:sz w:val="26"/>
                <w:szCs w:val="26"/>
              </w:rPr>
              <w:t xml:space="preserve">Bieu </w:t>
            </w:r>
            <w:r>
              <w:rPr>
                <w:rFonts w:ascii="Times New Roman" w:hAnsi="Times New Roman" w:cs="Times New Roman"/>
                <w:sz w:val="26"/>
                <w:szCs w:val="26"/>
                <w:lang w:val="vi-VN"/>
              </w:rPr>
              <w:t>diễn</w:t>
            </w:r>
            <w:r w:rsidRPr="00C5616D">
              <w:rPr>
                <w:rFonts w:ascii="Times New Roman" w:hAnsi="Times New Roman" w:cs="Times New Roman"/>
                <w:sz w:val="26"/>
                <w:szCs w:val="26"/>
              </w:rPr>
              <w:t xml:space="preserve"> </w:t>
            </w:r>
            <w:r w:rsidRPr="00C5616D">
              <w:rPr>
                <w:rFonts w:ascii="Times New Roman" w:hAnsi="Times New Roman" w:cs="Times New Roman"/>
                <w:sz w:val="26"/>
                <w:szCs w:val="26"/>
                <w:lang w:val="vi-VN"/>
              </w:rPr>
              <w:t>tọa độ</w:t>
            </w:r>
            <w:r>
              <w:rPr>
                <w:rFonts w:ascii="Times New Roman" w:hAnsi="Times New Roman" w:cs="Times New Roman"/>
                <w:sz w:val="26"/>
                <w:szCs w:val="26"/>
                <w:lang w:val="vi-VN"/>
              </w:rPr>
              <w:t xml:space="preserve"> và tốc độ</w:t>
            </w:r>
            <w:r w:rsidRPr="00C5616D">
              <w:rPr>
                <w:rFonts w:ascii="Times New Roman" w:hAnsi="Times New Roman" w:cs="Times New Roman"/>
                <w:sz w:val="26"/>
                <w:szCs w:val="26"/>
              </w:rPr>
              <w:t xml:space="preserve"> </w:t>
            </w:r>
            <w:r>
              <w:rPr>
                <w:rFonts w:ascii="Times New Roman" w:hAnsi="Times New Roman" w:cs="Times New Roman"/>
                <w:sz w:val="26"/>
                <w:szCs w:val="26"/>
                <w:lang w:val="vi-VN"/>
              </w:rPr>
              <w:t xml:space="preserve">của waypoint tiếp </w:t>
            </w:r>
            <w:r w:rsidRPr="00C5616D">
              <w:rPr>
                <w:rFonts w:ascii="Times New Roman" w:hAnsi="Times New Roman" w:cs="Times New Roman"/>
                <w:sz w:val="26"/>
                <w:szCs w:val="26"/>
              </w:rPr>
              <w:t>theo</w:t>
            </w:r>
          </w:p>
        </w:tc>
        <w:tc>
          <w:tcPr>
            <w:tcW w:w="3117" w:type="dxa"/>
          </w:tcPr>
          <w:p w14:paraId="7FD08302" w14:textId="77777777" w:rsidR="00185BBD" w:rsidRDefault="00185BBD" w:rsidP="00185BBD">
            <w:pPr>
              <w:rPr>
                <w:rFonts w:ascii="Times New Roman" w:hAnsi="Times New Roman" w:cs="Times New Roman"/>
                <w:sz w:val="26"/>
                <w:szCs w:val="26"/>
                <w:lang w:val="vi-VN"/>
              </w:rPr>
            </w:pPr>
            <w:r>
              <w:rPr>
                <w:rFonts w:ascii="Times New Roman" w:hAnsi="Times New Roman" w:cs="Times New Roman"/>
                <w:sz w:val="26"/>
                <w:szCs w:val="26"/>
                <w:lang w:val="vi-VN"/>
              </w:rPr>
              <w:t>Tọa độ: {0,0,0}</w:t>
            </w:r>
          </w:p>
          <w:p w14:paraId="5B05EBBD" w14:textId="7D3EE9D8" w:rsidR="00185BBD" w:rsidRPr="00C5616D" w:rsidRDefault="00185BBD" w:rsidP="00185BBD">
            <w:pPr>
              <w:rPr>
                <w:rFonts w:ascii="Times New Roman" w:hAnsi="Times New Roman" w:cs="Times New Roman"/>
                <w:sz w:val="26"/>
                <w:szCs w:val="26"/>
                <w:lang w:val="vi-VN"/>
              </w:rPr>
            </w:pPr>
            <w:r>
              <w:rPr>
                <w:rFonts w:ascii="Times New Roman" w:hAnsi="Times New Roman" w:cs="Times New Roman"/>
                <w:sz w:val="26"/>
                <w:szCs w:val="26"/>
                <w:lang w:val="vi-VN"/>
              </w:rPr>
              <w:t>Tốc độ: 0</w:t>
            </w:r>
          </w:p>
        </w:tc>
      </w:tr>
      <w:tr w:rsidR="00185BBD" w:rsidRPr="00C5616D" w14:paraId="0C792950" w14:textId="77777777" w:rsidTr="00373F28">
        <w:tc>
          <w:tcPr>
            <w:tcW w:w="3116" w:type="dxa"/>
          </w:tcPr>
          <w:p w14:paraId="73A58651" w14:textId="1F329DEF" w:rsidR="00185BBD" w:rsidRPr="00C5616D" w:rsidRDefault="00185BBD" w:rsidP="00185BBD">
            <w:pPr>
              <w:rPr>
                <w:rFonts w:ascii="Times New Roman" w:hAnsi="Times New Roman" w:cs="Times New Roman"/>
                <w:sz w:val="26"/>
                <w:szCs w:val="26"/>
              </w:rPr>
            </w:pPr>
            <w:r w:rsidRPr="00C5616D">
              <w:rPr>
                <w:rFonts w:ascii="Times New Roman" w:hAnsi="Times New Roman" w:cs="Times New Roman"/>
                <w:sz w:val="26"/>
                <w:szCs w:val="26"/>
              </w:rPr>
              <w:t>WaypointsLeft</w:t>
            </w:r>
          </w:p>
        </w:tc>
        <w:tc>
          <w:tcPr>
            <w:tcW w:w="3117" w:type="dxa"/>
          </w:tcPr>
          <w:p w14:paraId="301ECEC8" w14:textId="73E19251" w:rsidR="00185BBD" w:rsidRPr="00C5616D" w:rsidRDefault="00185BBD" w:rsidP="00185BBD">
            <w:pPr>
              <w:rPr>
                <w:rFonts w:ascii="Times New Roman" w:hAnsi="Times New Roman" w:cs="Times New Roman"/>
                <w:sz w:val="26"/>
                <w:szCs w:val="26"/>
              </w:rPr>
            </w:pPr>
            <w:r>
              <w:rPr>
                <w:rFonts w:ascii="Times New Roman" w:hAnsi="Times New Roman" w:cs="Times New Roman"/>
                <w:sz w:val="26"/>
                <w:szCs w:val="26"/>
                <w:lang w:val="vi-VN"/>
              </w:rPr>
              <w:t xml:space="preserve">Số lượng </w:t>
            </w:r>
            <w:r w:rsidRPr="00C5616D">
              <w:rPr>
                <w:rFonts w:ascii="Times New Roman" w:hAnsi="Times New Roman" w:cs="Times New Roman"/>
                <w:sz w:val="26"/>
                <w:szCs w:val="26"/>
              </w:rPr>
              <w:t>waypoints</w:t>
            </w:r>
            <w:r>
              <w:rPr>
                <w:rFonts w:ascii="Times New Roman" w:hAnsi="Times New Roman" w:cs="Times New Roman"/>
                <w:sz w:val="26"/>
                <w:szCs w:val="26"/>
                <w:lang w:val="vi-VN"/>
              </w:rPr>
              <w:t xml:space="preserve"> hiện có</w:t>
            </w:r>
          </w:p>
        </w:tc>
        <w:tc>
          <w:tcPr>
            <w:tcW w:w="3117" w:type="dxa"/>
          </w:tcPr>
          <w:p w14:paraId="28EFA427" w14:textId="2FB72BFB" w:rsidR="00185BBD" w:rsidRDefault="00185BBD" w:rsidP="00185BBD">
            <w:pPr>
              <w:rPr>
                <w:rFonts w:ascii="Times New Roman" w:hAnsi="Times New Roman" w:cs="Times New Roman"/>
                <w:sz w:val="26"/>
                <w:szCs w:val="26"/>
                <w:lang w:val="vi-VN"/>
              </w:rPr>
            </w:pPr>
            <w:r>
              <w:rPr>
                <w:rFonts w:ascii="Times New Roman" w:hAnsi="Times New Roman" w:cs="Times New Roman"/>
                <w:sz w:val="26"/>
                <w:szCs w:val="26"/>
                <w:lang w:val="vi-VN"/>
              </w:rPr>
              <w:t>0</w:t>
            </w:r>
          </w:p>
        </w:tc>
      </w:tr>
      <w:tr w:rsidR="00185BBD" w:rsidRPr="00C5616D" w14:paraId="6C477E75" w14:textId="77777777" w:rsidTr="00373F28">
        <w:tc>
          <w:tcPr>
            <w:tcW w:w="3116" w:type="dxa"/>
          </w:tcPr>
          <w:p w14:paraId="56562439" w14:textId="0DCB3C0D" w:rsidR="00185BBD" w:rsidRPr="00C5616D" w:rsidRDefault="00185BBD" w:rsidP="00185BBD">
            <w:pPr>
              <w:rPr>
                <w:rFonts w:ascii="Times New Roman" w:hAnsi="Times New Roman" w:cs="Times New Roman"/>
                <w:sz w:val="26"/>
                <w:szCs w:val="26"/>
              </w:rPr>
            </w:pPr>
            <w:r w:rsidRPr="00C5616D">
              <w:rPr>
                <w:rFonts w:ascii="Times New Roman" w:hAnsi="Times New Roman" w:cs="Times New Roman"/>
                <w:sz w:val="26"/>
                <w:szCs w:val="26"/>
              </w:rPr>
              <w:t>LazyNotify</w:t>
            </w:r>
          </w:p>
        </w:tc>
        <w:tc>
          <w:tcPr>
            <w:tcW w:w="3117" w:type="dxa"/>
          </w:tcPr>
          <w:p w14:paraId="41B8867C" w14:textId="48CB87C7" w:rsidR="00185BBD" w:rsidRDefault="00185BBD" w:rsidP="00185BBD">
            <w:pPr>
              <w:rPr>
                <w:rFonts w:ascii="Times New Roman" w:hAnsi="Times New Roman" w:cs="Times New Roman"/>
                <w:sz w:val="26"/>
                <w:szCs w:val="26"/>
                <w:lang w:val="vi-VN"/>
              </w:rPr>
            </w:pPr>
            <w:r>
              <w:rPr>
                <w:rFonts w:ascii="Times New Roman" w:hAnsi="Times New Roman" w:cs="Times New Roman"/>
                <w:sz w:val="26"/>
                <w:szCs w:val="26"/>
                <w:lang w:val="vi-VN"/>
              </w:rPr>
              <w:t xml:space="preserve">Chỉ cập nhật tọa độ và tốc độ của đối tượng khi và chỉ khi có hoặc tọa độ thay đổi hoặc tốc độ thay đổi </w:t>
            </w:r>
          </w:p>
        </w:tc>
        <w:tc>
          <w:tcPr>
            <w:tcW w:w="3117" w:type="dxa"/>
          </w:tcPr>
          <w:p w14:paraId="5F0C0C7A" w14:textId="77777777" w:rsidR="00185BBD" w:rsidRDefault="00185BBD" w:rsidP="00185BBD">
            <w:pPr>
              <w:rPr>
                <w:rFonts w:ascii="Times New Roman" w:hAnsi="Times New Roman" w:cs="Times New Roman"/>
                <w:sz w:val="26"/>
                <w:szCs w:val="26"/>
                <w:lang w:val="vi-VN"/>
              </w:rPr>
            </w:pPr>
          </w:p>
        </w:tc>
      </w:tr>
      <w:tr w:rsidR="00185BBD" w:rsidRPr="00C5616D" w14:paraId="3F473C56" w14:textId="77777777" w:rsidTr="00373F28">
        <w:tc>
          <w:tcPr>
            <w:tcW w:w="3116" w:type="dxa"/>
          </w:tcPr>
          <w:p w14:paraId="0631599C" w14:textId="2AE2747A" w:rsidR="00185BBD" w:rsidRPr="00C5616D" w:rsidRDefault="00185BBD" w:rsidP="00185BBD">
            <w:pPr>
              <w:rPr>
                <w:rFonts w:ascii="Times New Roman" w:hAnsi="Times New Roman" w:cs="Times New Roman"/>
                <w:sz w:val="26"/>
                <w:szCs w:val="26"/>
              </w:rPr>
            </w:pPr>
            <w:r w:rsidRPr="00C5616D">
              <w:rPr>
                <w:rFonts w:ascii="Times New Roman" w:hAnsi="Times New Roman" w:cs="Times New Roman"/>
                <w:sz w:val="26"/>
                <w:szCs w:val="26"/>
              </w:rPr>
              <w:t>InitialPositionIsWaypoint</w:t>
            </w:r>
          </w:p>
        </w:tc>
        <w:tc>
          <w:tcPr>
            <w:tcW w:w="3117" w:type="dxa"/>
          </w:tcPr>
          <w:p w14:paraId="2E47675A" w14:textId="4C9B3FDD" w:rsidR="00185BBD" w:rsidRDefault="00185BBD" w:rsidP="00185BBD">
            <w:pPr>
              <w:rPr>
                <w:rFonts w:ascii="Times New Roman" w:hAnsi="Times New Roman" w:cs="Times New Roman"/>
                <w:sz w:val="26"/>
                <w:szCs w:val="26"/>
                <w:lang w:val="vi-VN"/>
              </w:rPr>
            </w:pPr>
            <w:r>
              <w:rPr>
                <w:rFonts w:ascii="Times New Roman" w:hAnsi="Times New Roman" w:cs="Times New Roman"/>
                <w:sz w:val="26"/>
                <w:szCs w:val="26"/>
                <w:lang w:val="vi-VN"/>
              </w:rPr>
              <w:t>Thiết lập về tọa độ và tốc độ ban đầu của đối tượng (là giá trị mặc định)</w:t>
            </w:r>
          </w:p>
        </w:tc>
        <w:tc>
          <w:tcPr>
            <w:tcW w:w="3117" w:type="dxa"/>
          </w:tcPr>
          <w:p w14:paraId="0454AB96" w14:textId="77777777" w:rsidR="00185BBD" w:rsidRDefault="00185BBD" w:rsidP="00185BBD">
            <w:pPr>
              <w:rPr>
                <w:rFonts w:ascii="Times New Roman" w:hAnsi="Times New Roman" w:cs="Times New Roman"/>
                <w:sz w:val="26"/>
                <w:szCs w:val="26"/>
                <w:lang w:val="vi-VN"/>
              </w:rPr>
            </w:pPr>
          </w:p>
        </w:tc>
      </w:tr>
      <w:tr w:rsidR="004A50B5" w:rsidRPr="00C5616D" w14:paraId="1AC9CFCF" w14:textId="77777777" w:rsidTr="00373F28">
        <w:tc>
          <w:tcPr>
            <w:tcW w:w="3116" w:type="dxa"/>
          </w:tcPr>
          <w:p w14:paraId="14413F29" w14:textId="26B3B2E6" w:rsidR="004A50B5" w:rsidRPr="00C5616D" w:rsidRDefault="004A50B5" w:rsidP="004A50B5">
            <w:pPr>
              <w:rPr>
                <w:rFonts w:ascii="Times New Roman" w:hAnsi="Times New Roman" w:cs="Times New Roman"/>
                <w:sz w:val="26"/>
                <w:szCs w:val="26"/>
              </w:rPr>
            </w:pPr>
            <w:r w:rsidRPr="00C5616D">
              <w:rPr>
                <w:rFonts w:ascii="Times New Roman" w:hAnsi="Times New Roman" w:cs="Times New Roman"/>
                <w:sz w:val="26"/>
                <w:szCs w:val="26"/>
                <w:lang w:val="vi-VN"/>
              </w:rPr>
              <w:t>Speed</w:t>
            </w:r>
          </w:p>
        </w:tc>
        <w:tc>
          <w:tcPr>
            <w:tcW w:w="3117" w:type="dxa"/>
          </w:tcPr>
          <w:p w14:paraId="2620B707" w14:textId="56E2E690" w:rsidR="004A50B5" w:rsidRDefault="004A50B5" w:rsidP="004A50B5">
            <w:pPr>
              <w:rPr>
                <w:rFonts w:ascii="Times New Roman" w:hAnsi="Times New Roman" w:cs="Times New Roman"/>
                <w:sz w:val="26"/>
                <w:szCs w:val="26"/>
                <w:lang w:val="vi-VN"/>
              </w:rPr>
            </w:pPr>
            <w:r w:rsidRPr="00C5616D">
              <w:rPr>
                <w:rFonts w:ascii="Times New Roman" w:hAnsi="Times New Roman" w:cs="Times New Roman"/>
                <w:sz w:val="26"/>
                <w:szCs w:val="26"/>
                <w:lang w:val="vi-VN"/>
              </w:rPr>
              <w:t>Tham số ngẫu nhiên biểu thị tốc độ của mô hình</w:t>
            </w:r>
          </w:p>
        </w:tc>
        <w:tc>
          <w:tcPr>
            <w:tcW w:w="3117" w:type="dxa"/>
          </w:tcPr>
          <w:p w14:paraId="501A44AF" w14:textId="59B40751" w:rsidR="004A50B5" w:rsidRDefault="004A50B5" w:rsidP="004A50B5">
            <w:pPr>
              <w:rPr>
                <w:rFonts w:ascii="Times New Roman" w:hAnsi="Times New Roman" w:cs="Times New Roman"/>
                <w:sz w:val="26"/>
                <w:szCs w:val="26"/>
                <w:lang w:val="vi-VN"/>
              </w:rPr>
            </w:pPr>
            <w:r w:rsidRPr="00C5616D">
              <w:rPr>
                <w:rFonts w:ascii="Times New Roman" w:hAnsi="Times New Roman" w:cs="Times New Roman"/>
                <w:sz w:val="26"/>
                <w:szCs w:val="26"/>
                <w:lang w:val="vi-VN"/>
              </w:rPr>
              <w:t>[0,3 0,7]</w:t>
            </w:r>
          </w:p>
        </w:tc>
      </w:tr>
      <w:tr w:rsidR="004A50B5" w:rsidRPr="00C5616D" w14:paraId="43238B26" w14:textId="77777777" w:rsidTr="00373F28">
        <w:tc>
          <w:tcPr>
            <w:tcW w:w="3116" w:type="dxa"/>
          </w:tcPr>
          <w:p w14:paraId="62B63584" w14:textId="459E17D5" w:rsidR="004A50B5" w:rsidRPr="00C5616D" w:rsidRDefault="004A50B5" w:rsidP="004A50B5">
            <w:pPr>
              <w:rPr>
                <w:rFonts w:ascii="Times New Roman" w:hAnsi="Times New Roman" w:cs="Times New Roman"/>
                <w:sz w:val="26"/>
                <w:szCs w:val="26"/>
                <w:lang w:val="vi-VN"/>
              </w:rPr>
            </w:pPr>
            <w:r w:rsidRPr="00C5616D">
              <w:rPr>
                <w:rFonts w:ascii="Times New Roman" w:hAnsi="Times New Roman" w:cs="Times New Roman"/>
                <w:sz w:val="26"/>
                <w:szCs w:val="26"/>
                <w:lang w:val="vi-VN"/>
              </w:rPr>
              <w:t>Pause</w:t>
            </w:r>
          </w:p>
        </w:tc>
        <w:tc>
          <w:tcPr>
            <w:tcW w:w="3117" w:type="dxa"/>
          </w:tcPr>
          <w:p w14:paraId="032FFA2C" w14:textId="5D0516DA" w:rsidR="004A50B5" w:rsidRPr="00C5616D" w:rsidRDefault="004A50B5" w:rsidP="004A50B5">
            <w:pPr>
              <w:rPr>
                <w:rFonts w:ascii="Times New Roman" w:hAnsi="Times New Roman" w:cs="Times New Roman"/>
                <w:sz w:val="26"/>
                <w:szCs w:val="26"/>
                <w:lang w:val="vi-VN"/>
              </w:rPr>
            </w:pPr>
            <w:r w:rsidRPr="00C5616D">
              <w:rPr>
                <w:rFonts w:ascii="Times New Roman" w:hAnsi="Times New Roman" w:cs="Times New Roman"/>
                <w:sz w:val="26"/>
                <w:szCs w:val="26"/>
                <w:lang w:val="vi-VN"/>
              </w:rPr>
              <w:t>Tham số ngẫu nhiên biểu thị khoảng dừng của mô hình</w:t>
            </w:r>
          </w:p>
        </w:tc>
        <w:tc>
          <w:tcPr>
            <w:tcW w:w="3117" w:type="dxa"/>
          </w:tcPr>
          <w:p w14:paraId="629D2F11" w14:textId="274A862F" w:rsidR="004A50B5" w:rsidRPr="00C5616D" w:rsidRDefault="004A50B5" w:rsidP="004A50B5">
            <w:pPr>
              <w:rPr>
                <w:rFonts w:ascii="Times New Roman" w:hAnsi="Times New Roman" w:cs="Times New Roman"/>
                <w:sz w:val="26"/>
                <w:szCs w:val="26"/>
                <w:lang w:val="vi-VN"/>
              </w:rPr>
            </w:pPr>
            <w:r w:rsidRPr="00C5616D">
              <w:rPr>
                <w:rFonts w:ascii="Times New Roman" w:hAnsi="Times New Roman" w:cs="Times New Roman"/>
                <w:sz w:val="26"/>
                <w:szCs w:val="26"/>
                <w:lang w:val="vi-VN"/>
              </w:rPr>
              <w:t>2.0</w:t>
            </w:r>
          </w:p>
        </w:tc>
      </w:tr>
      <w:tr w:rsidR="004A50B5" w:rsidRPr="00C5616D" w14:paraId="5E300149" w14:textId="77777777" w:rsidTr="00373F28">
        <w:tc>
          <w:tcPr>
            <w:tcW w:w="3116" w:type="dxa"/>
          </w:tcPr>
          <w:p w14:paraId="02E81D6B" w14:textId="72AE33CC" w:rsidR="004A50B5" w:rsidRPr="00C5616D" w:rsidRDefault="004A50B5" w:rsidP="004A50B5">
            <w:pPr>
              <w:rPr>
                <w:rFonts w:ascii="Times New Roman" w:hAnsi="Times New Roman" w:cs="Times New Roman"/>
                <w:sz w:val="26"/>
                <w:szCs w:val="26"/>
                <w:lang w:val="vi-VN"/>
              </w:rPr>
            </w:pPr>
            <w:r w:rsidRPr="00C5616D">
              <w:rPr>
                <w:rFonts w:ascii="Times New Roman" w:hAnsi="Times New Roman" w:cs="Times New Roman"/>
                <w:sz w:val="26"/>
                <w:szCs w:val="26"/>
                <w:lang w:val="vi-VN"/>
              </w:rPr>
              <w:t>PositionAllocator</w:t>
            </w:r>
          </w:p>
        </w:tc>
        <w:tc>
          <w:tcPr>
            <w:tcW w:w="3117" w:type="dxa"/>
          </w:tcPr>
          <w:p w14:paraId="1DBD444D" w14:textId="2005FC18" w:rsidR="004A50B5" w:rsidRPr="00C5616D" w:rsidRDefault="004A50B5" w:rsidP="004A50B5">
            <w:pPr>
              <w:rPr>
                <w:rFonts w:ascii="Times New Roman" w:hAnsi="Times New Roman" w:cs="Times New Roman"/>
                <w:sz w:val="26"/>
                <w:szCs w:val="26"/>
                <w:lang w:val="vi-VN"/>
              </w:rPr>
            </w:pPr>
            <w:r w:rsidRPr="00C5616D">
              <w:rPr>
                <w:rFonts w:ascii="Times New Roman" w:hAnsi="Times New Roman" w:cs="Times New Roman"/>
                <w:sz w:val="26"/>
                <w:szCs w:val="26"/>
                <w:lang w:val="vi-VN"/>
              </w:rPr>
              <w:t>Biểu thị điểm đích</w:t>
            </w:r>
          </w:p>
        </w:tc>
        <w:tc>
          <w:tcPr>
            <w:tcW w:w="3117" w:type="dxa"/>
          </w:tcPr>
          <w:p w14:paraId="00F1FAD2" w14:textId="77777777" w:rsidR="004A50B5" w:rsidRPr="00C5616D" w:rsidRDefault="004A50B5" w:rsidP="004A50B5">
            <w:pPr>
              <w:rPr>
                <w:rFonts w:ascii="Times New Roman" w:hAnsi="Times New Roman" w:cs="Times New Roman"/>
                <w:sz w:val="26"/>
                <w:szCs w:val="26"/>
                <w:lang w:val="vi-VN"/>
              </w:rPr>
            </w:pPr>
          </w:p>
        </w:tc>
      </w:tr>
    </w:tbl>
    <w:p w14:paraId="02FE9870" w14:textId="77777777" w:rsidR="00F53C3D" w:rsidRDefault="00F53C3D" w:rsidP="00F53C3D">
      <w:pPr>
        <w:rPr>
          <w:rFonts w:ascii="Times New Roman" w:hAnsi="Times New Roman" w:cs="Times New Roman"/>
          <w:sz w:val="26"/>
          <w:szCs w:val="26"/>
          <w:lang w:val="vi-VN"/>
        </w:rPr>
      </w:pPr>
    </w:p>
    <w:p w14:paraId="2D9FC9FF" w14:textId="77777777" w:rsidR="007B44C7" w:rsidRPr="007B44C7" w:rsidRDefault="007B44C7" w:rsidP="00F53C3D">
      <w:pPr>
        <w:rPr>
          <w:rFonts w:ascii="Times New Roman" w:hAnsi="Times New Roman" w:cs="Times New Roman"/>
          <w:sz w:val="26"/>
          <w:szCs w:val="26"/>
          <w:lang w:val="vi-VN"/>
        </w:rPr>
      </w:pPr>
    </w:p>
    <w:p w14:paraId="7FD98B9B" w14:textId="7DDB4582" w:rsidR="00574926" w:rsidRPr="00C5616D" w:rsidRDefault="00574926" w:rsidP="00574926">
      <w:pPr>
        <w:rPr>
          <w:rFonts w:ascii="Times New Roman" w:hAnsi="Times New Roman" w:cs="Times New Roman"/>
          <w:sz w:val="26"/>
          <w:szCs w:val="26"/>
          <w:lang w:val="vi-VN"/>
        </w:rPr>
      </w:pPr>
      <w:r w:rsidRPr="00C5616D">
        <w:rPr>
          <w:rFonts w:ascii="Times New Roman" w:hAnsi="Times New Roman" w:cs="Times New Roman"/>
          <w:sz w:val="26"/>
          <w:szCs w:val="26"/>
          <w:lang w:val="vi-VN"/>
        </w:rPr>
        <w:t>Mô hình C</w:t>
      </w:r>
      <w:r w:rsidRPr="00C5616D">
        <w:rPr>
          <w:rFonts w:ascii="Times New Roman" w:hAnsi="Times New Roman" w:cs="Times New Roman"/>
          <w:sz w:val="26"/>
          <w:szCs w:val="26"/>
        </w:rPr>
        <w:t>onstant</w:t>
      </w:r>
      <w:r w:rsidRPr="00C5616D">
        <w:rPr>
          <w:rFonts w:ascii="Times New Roman" w:hAnsi="Times New Roman" w:cs="Times New Roman"/>
          <w:sz w:val="26"/>
          <w:szCs w:val="26"/>
          <w:lang w:val="vi-VN"/>
        </w:rPr>
        <w:t>P</w:t>
      </w:r>
      <w:r w:rsidRPr="00C5616D">
        <w:rPr>
          <w:rFonts w:ascii="Times New Roman" w:hAnsi="Times New Roman" w:cs="Times New Roman"/>
          <w:sz w:val="26"/>
          <w:szCs w:val="26"/>
        </w:rPr>
        <w:t>osition</w:t>
      </w:r>
      <w:r w:rsidRPr="00C5616D">
        <w:rPr>
          <w:rFonts w:ascii="Times New Roman" w:hAnsi="Times New Roman" w:cs="Times New Roman"/>
          <w:sz w:val="26"/>
          <w:szCs w:val="26"/>
          <w:lang w:val="vi-VN"/>
        </w:rPr>
        <w:t>M</w:t>
      </w:r>
      <w:r w:rsidRPr="00C5616D">
        <w:rPr>
          <w:rFonts w:ascii="Times New Roman" w:hAnsi="Times New Roman" w:cs="Times New Roman"/>
          <w:sz w:val="26"/>
          <w:szCs w:val="26"/>
        </w:rPr>
        <w:t>obility</w:t>
      </w:r>
      <w:r w:rsidR="00D24AB9" w:rsidRPr="00C5616D">
        <w:rPr>
          <w:rFonts w:ascii="Times New Roman" w:hAnsi="Times New Roman" w:cs="Times New Roman"/>
          <w:sz w:val="26"/>
          <w:szCs w:val="26"/>
          <w:lang w:val="vi-VN"/>
        </w:rPr>
        <w:t>:</w:t>
      </w:r>
    </w:p>
    <w:p w14:paraId="02ADCB85" w14:textId="77777777" w:rsidR="00D24AB9" w:rsidRPr="00C5616D" w:rsidRDefault="00D24AB9" w:rsidP="00D24AB9">
      <w:pPr>
        <w:rPr>
          <w:rFonts w:ascii="Times New Roman" w:hAnsi="Times New Roman" w:cs="Times New Roman"/>
          <w:sz w:val="26"/>
          <w:szCs w:val="26"/>
          <w:lang w:val="vi-VN"/>
        </w:rPr>
      </w:pPr>
      <w:r w:rsidRPr="00C5616D">
        <w:rPr>
          <w:rFonts w:ascii="Times New Roman" w:hAnsi="Times New Roman" w:cs="Times New Roman"/>
          <w:noProof/>
          <w:sz w:val="26"/>
          <w:szCs w:val="26"/>
        </w:rPr>
        <w:drawing>
          <wp:inline distT="0" distB="0" distL="0" distR="0" wp14:anchorId="2E670497" wp14:editId="08D3FF51">
            <wp:extent cx="3174857" cy="2319020"/>
            <wp:effectExtent l="0" t="0" r="6985" b="5080"/>
            <wp:docPr id="1096846983" name="Picture 1096846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46983" name="Picture 1096846983" descr="A screenshot of a computer&#10;&#10;Description automatically generated"/>
                    <pic:cNvPicPr/>
                  </pic:nvPicPr>
                  <pic:blipFill rotWithShape="1">
                    <a:blip r:embed="rId13">
                      <a:extLst>
                        <a:ext uri="{28A0092B-C50C-407E-A947-70E740481C1C}">
                          <a14:useLocalDpi xmlns:a14="http://schemas.microsoft.com/office/drawing/2010/main" val="0"/>
                        </a:ext>
                      </a:extLst>
                    </a:blip>
                    <a:srcRect l="3713" t="50641" r="62500"/>
                    <a:stretch/>
                  </pic:blipFill>
                  <pic:spPr bwMode="auto">
                    <a:xfrm>
                      <a:off x="0" y="0"/>
                      <a:ext cx="3175350" cy="2319380"/>
                    </a:xfrm>
                    <a:prstGeom prst="rect">
                      <a:avLst/>
                    </a:prstGeom>
                    <a:ln>
                      <a:noFill/>
                    </a:ln>
                    <a:extLst>
                      <a:ext uri="{53640926-AAD7-44D8-BBD7-CCE9431645EC}">
                        <a14:shadowObscured xmlns:a14="http://schemas.microsoft.com/office/drawing/2010/main"/>
                      </a:ext>
                    </a:extLst>
                  </pic:spPr>
                </pic:pic>
              </a:graphicData>
            </a:graphic>
          </wp:inline>
        </w:drawing>
      </w:r>
    </w:p>
    <w:p w14:paraId="60656F2D" w14:textId="5BCB80DF" w:rsidR="00D24AB9" w:rsidRPr="00C5616D" w:rsidRDefault="007B44C7" w:rsidP="00D24AB9">
      <w:pPr>
        <w:rPr>
          <w:rFonts w:ascii="Times New Roman" w:hAnsi="Times New Roman" w:cs="Times New Roman"/>
          <w:sz w:val="26"/>
          <w:szCs w:val="26"/>
          <w:lang w:val="vi-VN"/>
        </w:rPr>
      </w:pPr>
      <w:r>
        <w:rPr>
          <w:rFonts w:ascii="Times New Roman" w:hAnsi="Times New Roman" w:cs="Times New Roman"/>
          <w:sz w:val="26"/>
          <w:szCs w:val="26"/>
          <w:lang w:val="vi-VN"/>
        </w:rPr>
        <w:t>Hình 7</w:t>
      </w:r>
      <w:r w:rsidR="00D24AB9" w:rsidRPr="00C5616D">
        <w:rPr>
          <w:rFonts w:ascii="Times New Roman" w:hAnsi="Times New Roman" w:cs="Times New Roman"/>
          <w:sz w:val="26"/>
          <w:szCs w:val="26"/>
          <w:lang w:val="vi-VN"/>
        </w:rPr>
        <w:t>: Mô hình C</w:t>
      </w:r>
      <w:r w:rsidR="00D24AB9" w:rsidRPr="00C5616D">
        <w:rPr>
          <w:rFonts w:ascii="Times New Roman" w:hAnsi="Times New Roman" w:cs="Times New Roman"/>
          <w:sz w:val="26"/>
          <w:szCs w:val="26"/>
        </w:rPr>
        <w:t>onstant</w:t>
      </w:r>
      <w:r w:rsidR="00D24AB9" w:rsidRPr="00C5616D">
        <w:rPr>
          <w:rFonts w:ascii="Times New Roman" w:hAnsi="Times New Roman" w:cs="Times New Roman"/>
          <w:sz w:val="26"/>
          <w:szCs w:val="26"/>
          <w:lang w:val="vi-VN"/>
        </w:rPr>
        <w:t>P</w:t>
      </w:r>
      <w:r w:rsidR="00D24AB9" w:rsidRPr="00C5616D">
        <w:rPr>
          <w:rFonts w:ascii="Times New Roman" w:hAnsi="Times New Roman" w:cs="Times New Roman"/>
          <w:sz w:val="26"/>
          <w:szCs w:val="26"/>
        </w:rPr>
        <w:t>osition</w:t>
      </w:r>
      <w:r w:rsidR="00D24AB9" w:rsidRPr="00C5616D">
        <w:rPr>
          <w:rFonts w:ascii="Times New Roman" w:hAnsi="Times New Roman" w:cs="Times New Roman"/>
          <w:sz w:val="26"/>
          <w:szCs w:val="26"/>
          <w:lang w:val="vi-VN"/>
        </w:rPr>
        <w:t>M</w:t>
      </w:r>
      <w:r w:rsidR="00D24AB9" w:rsidRPr="00C5616D">
        <w:rPr>
          <w:rFonts w:ascii="Times New Roman" w:hAnsi="Times New Roman" w:cs="Times New Roman"/>
          <w:sz w:val="26"/>
          <w:szCs w:val="26"/>
        </w:rPr>
        <w:t>obility</w:t>
      </w:r>
      <w:r w:rsidR="00D24AB9" w:rsidRPr="00C5616D">
        <w:rPr>
          <w:rFonts w:ascii="Times New Roman" w:hAnsi="Times New Roman" w:cs="Times New Roman"/>
          <w:sz w:val="26"/>
          <w:szCs w:val="26"/>
          <w:lang w:val="vi-VN"/>
        </w:rPr>
        <w:t xml:space="preserve">  chỉ thay </w:t>
      </w:r>
      <w:r w:rsidR="008A7307" w:rsidRPr="00C5616D">
        <w:rPr>
          <w:rFonts w:ascii="Times New Roman" w:hAnsi="Times New Roman" w:cs="Times New Roman"/>
          <w:sz w:val="26"/>
          <w:szCs w:val="26"/>
          <w:lang w:val="vi-VN"/>
        </w:rPr>
        <w:t>tham số</w:t>
      </w:r>
      <w:r w:rsidR="00D24AB9" w:rsidRPr="00C5616D">
        <w:rPr>
          <w:rFonts w:ascii="Times New Roman" w:hAnsi="Times New Roman" w:cs="Times New Roman"/>
          <w:sz w:val="26"/>
          <w:szCs w:val="26"/>
          <w:lang w:val="vi-VN"/>
        </w:rPr>
        <w:t xml:space="preserve"> tọa độ (Position)</w:t>
      </w:r>
      <w:r w:rsidR="008A7307" w:rsidRPr="00C5616D">
        <w:rPr>
          <w:rFonts w:ascii="Times New Roman" w:hAnsi="Times New Roman" w:cs="Times New Roman"/>
          <w:sz w:val="26"/>
          <w:szCs w:val="26"/>
          <w:lang w:val="vi-VN"/>
        </w:rPr>
        <w:t xml:space="preserve"> khi và chỉ khi ta thiết lập giá trị mới cho nó</w:t>
      </w:r>
      <w:r w:rsidR="00B3474E" w:rsidRPr="00C5616D">
        <w:rPr>
          <w:rFonts w:ascii="Times New Roman" w:hAnsi="Times New Roman" w:cs="Times New Roman"/>
          <w:sz w:val="26"/>
          <w:szCs w:val="26"/>
          <w:lang w:val="vi-VN"/>
        </w:rPr>
        <w:t>.</w:t>
      </w:r>
    </w:p>
    <w:p w14:paraId="21079492" w14:textId="738D7C55" w:rsidR="00D24AB9" w:rsidRPr="00C5616D" w:rsidRDefault="00D24AB9" w:rsidP="00D24AB9">
      <w:pPr>
        <w:rPr>
          <w:rFonts w:ascii="Times New Roman" w:hAnsi="Times New Roman" w:cs="Times New Roman"/>
          <w:sz w:val="26"/>
          <w:szCs w:val="26"/>
          <w:lang w:val="vi-VN"/>
        </w:rPr>
      </w:pPr>
    </w:p>
    <w:p w14:paraId="7606EC8D" w14:textId="77777777" w:rsidR="00D24AB9" w:rsidRPr="00C5616D" w:rsidRDefault="00D24AB9" w:rsidP="00574926">
      <w:pPr>
        <w:rPr>
          <w:rFonts w:ascii="Times New Roman" w:hAnsi="Times New Roman" w:cs="Times New Roman"/>
          <w:sz w:val="26"/>
          <w:szCs w:val="26"/>
          <w:lang w:val="vi-VN"/>
        </w:rPr>
      </w:pPr>
    </w:p>
    <w:p w14:paraId="7C2AB9B4" w14:textId="77777777" w:rsidR="00F53C3D" w:rsidRPr="00C5616D" w:rsidRDefault="00F53C3D" w:rsidP="00F53C3D">
      <w:pPr>
        <w:rPr>
          <w:rFonts w:ascii="Times New Roman" w:hAnsi="Times New Roman" w:cs="Times New Roman"/>
          <w:sz w:val="26"/>
          <w:szCs w:val="26"/>
        </w:rPr>
      </w:pPr>
    </w:p>
    <w:p w14:paraId="0E23375E" w14:textId="77777777" w:rsidR="00F53C3D" w:rsidRPr="00C5616D" w:rsidRDefault="00F53C3D" w:rsidP="00F53C3D">
      <w:pPr>
        <w:rPr>
          <w:rFonts w:ascii="Times New Roman" w:hAnsi="Times New Roman" w:cs="Times New Roman"/>
          <w:sz w:val="26"/>
          <w:szCs w:val="26"/>
        </w:rPr>
      </w:pPr>
    </w:p>
    <w:p w14:paraId="780FB6D6" w14:textId="77777777" w:rsidR="00F53C3D" w:rsidRPr="00C5616D" w:rsidRDefault="00F53C3D" w:rsidP="00F53C3D">
      <w:pPr>
        <w:rPr>
          <w:rFonts w:ascii="Times New Roman" w:hAnsi="Times New Roman" w:cs="Times New Roman"/>
          <w:sz w:val="26"/>
          <w:szCs w:val="26"/>
        </w:rPr>
      </w:pPr>
    </w:p>
    <w:p w14:paraId="0DE61799" w14:textId="77777777" w:rsidR="00F53C3D" w:rsidRPr="00C5616D" w:rsidRDefault="00F53C3D" w:rsidP="00F53C3D">
      <w:pPr>
        <w:rPr>
          <w:rFonts w:ascii="Times New Roman" w:hAnsi="Times New Roman" w:cs="Times New Roman"/>
          <w:sz w:val="26"/>
          <w:szCs w:val="26"/>
        </w:rPr>
      </w:pPr>
    </w:p>
    <w:p w14:paraId="0F65A533" w14:textId="2C9B8B03" w:rsidR="00F53C3D" w:rsidRPr="00C5616D" w:rsidRDefault="00F53C3D" w:rsidP="00F53C3D">
      <w:pPr>
        <w:rPr>
          <w:rFonts w:ascii="Times New Roman" w:hAnsi="Times New Roman" w:cs="Times New Roman"/>
          <w:sz w:val="26"/>
          <w:szCs w:val="26"/>
        </w:rPr>
      </w:pPr>
    </w:p>
    <w:p w14:paraId="497F4FBF" w14:textId="77777777" w:rsidR="00F53C3D" w:rsidRPr="00C5616D" w:rsidRDefault="00F53C3D" w:rsidP="00F53C3D">
      <w:pPr>
        <w:rPr>
          <w:rFonts w:ascii="Times New Roman" w:hAnsi="Times New Roman" w:cs="Times New Roman"/>
          <w:sz w:val="26"/>
          <w:szCs w:val="26"/>
        </w:rPr>
      </w:pPr>
    </w:p>
    <w:p w14:paraId="34233166" w14:textId="77777777" w:rsidR="00F53C3D" w:rsidRPr="00C5616D" w:rsidRDefault="00F53C3D" w:rsidP="00F53C3D">
      <w:pPr>
        <w:rPr>
          <w:rFonts w:ascii="Times New Roman" w:hAnsi="Times New Roman" w:cs="Times New Roman"/>
          <w:sz w:val="26"/>
          <w:szCs w:val="26"/>
        </w:rPr>
      </w:pPr>
    </w:p>
    <w:p w14:paraId="294E37A2" w14:textId="77777777" w:rsidR="00CD5BD4" w:rsidRPr="007D5BA0" w:rsidRDefault="00CD5BD4" w:rsidP="00CD5BD4">
      <w:pPr>
        <w:ind w:left="360"/>
        <w:rPr>
          <w:rFonts w:ascii="Times New Roman" w:hAnsi="Times New Roman" w:cs="Times New Roman"/>
          <w:sz w:val="26"/>
          <w:szCs w:val="26"/>
          <w:lang w:val="vi-VN"/>
        </w:rPr>
      </w:pPr>
      <w:r>
        <w:rPr>
          <w:rFonts w:ascii="Times New Roman" w:hAnsi="Times New Roman" w:cs="Times New Roman"/>
          <w:sz w:val="26"/>
          <w:szCs w:val="26"/>
          <w:lang w:val="vi-VN"/>
        </w:rPr>
        <w:t>1.2</w:t>
      </w:r>
      <w:r w:rsidRPr="007D5BA0">
        <w:rPr>
          <w:rFonts w:ascii="Times New Roman" w:hAnsi="Times New Roman" w:cs="Times New Roman"/>
          <w:sz w:val="26"/>
          <w:szCs w:val="26"/>
          <w:lang w:val="vi-VN"/>
        </w:rPr>
        <w:t xml:space="preserve"> C</w:t>
      </w:r>
      <w:r w:rsidRPr="007D5BA0">
        <w:rPr>
          <w:rFonts w:ascii="Times New Roman" w:hAnsi="Times New Roman" w:cs="Times New Roman"/>
          <w:sz w:val="26"/>
          <w:szCs w:val="26"/>
        </w:rPr>
        <w:t>ài đặt NS3 trên ubuntu:</w:t>
      </w:r>
    </w:p>
    <w:p w14:paraId="38B91C4A" w14:textId="77777777" w:rsidR="00CD5BD4" w:rsidRPr="0073776D" w:rsidRDefault="00CD5BD4" w:rsidP="00CD5BD4">
      <w:pPr>
        <w:pStyle w:val="oancuaDanhsach"/>
        <w:rPr>
          <w:rFonts w:ascii="Times New Roman" w:hAnsi="Times New Roman" w:cs="Times New Roman"/>
          <w:sz w:val="26"/>
          <w:szCs w:val="26"/>
          <w:lang w:val="vi-VN"/>
        </w:rPr>
      </w:pPr>
      <w:r w:rsidRPr="0073776D">
        <w:rPr>
          <w:rFonts w:ascii="Times New Roman" w:hAnsi="Times New Roman" w:cs="Times New Roman"/>
          <w:sz w:val="26"/>
          <w:szCs w:val="26"/>
          <w:lang w:val="vi-VN"/>
        </w:rPr>
        <w:t xml:space="preserve"> Khởi tạo thư mục ảo và cài đặt </w:t>
      </w:r>
      <w:r w:rsidRPr="0073776D">
        <w:rPr>
          <w:rFonts w:ascii="Times New Roman" w:hAnsi="Times New Roman" w:cs="Times New Roman"/>
          <w:sz w:val="26"/>
          <w:szCs w:val="26"/>
        </w:rPr>
        <w:t xml:space="preserve">tải phiên bản </w:t>
      </w:r>
      <w:r w:rsidRPr="0073776D">
        <w:rPr>
          <w:rFonts w:ascii="Times New Roman" w:hAnsi="Times New Roman" w:cs="Times New Roman"/>
          <w:sz w:val="26"/>
          <w:szCs w:val="26"/>
          <w:lang w:val="vi-VN"/>
        </w:rPr>
        <w:t>P</w:t>
      </w:r>
      <w:r w:rsidRPr="0073776D">
        <w:rPr>
          <w:rFonts w:ascii="Times New Roman" w:hAnsi="Times New Roman" w:cs="Times New Roman"/>
          <w:sz w:val="26"/>
          <w:szCs w:val="26"/>
        </w:rPr>
        <w:t>ython tương thích</w:t>
      </w:r>
    </w:p>
    <w:tbl>
      <w:tblPr>
        <w:tblStyle w:val="LiBang"/>
        <w:tblW w:w="0" w:type="auto"/>
        <w:tblLook w:val="04A0" w:firstRow="1" w:lastRow="0" w:firstColumn="1" w:lastColumn="0" w:noHBand="0" w:noVBand="1"/>
      </w:tblPr>
      <w:tblGrid>
        <w:gridCol w:w="4675"/>
        <w:gridCol w:w="4675"/>
      </w:tblGrid>
      <w:tr w:rsidR="00CD5BD4" w:rsidRPr="00C5616D" w14:paraId="48B28FAE" w14:textId="77777777" w:rsidTr="00373F28">
        <w:tc>
          <w:tcPr>
            <w:tcW w:w="4675" w:type="dxa"/>
          </w:tcPr>
          <w:p w14:paraId="307F25F0" w14:textId="77777777" w:rsidR="00CD5BD4" w:rsidRPr="00C85270" w:rsidRDefault="00CD5BD4" w:rsidP="00373F28">
            <w:pPr>
              <w:rPr>
                <w:rFonts w:ascii="Times New Roman" w:hAnsi="Times New Roman" w:cs="Times New Roman"/>
                <w:sz w:val="26"/>
                <w:szCs w:val="26"/>
              </w:rPr>
            </w:pPr>
            <w:r w:rsidRPr="00C5616D">
              <w:rPr>
                <w:rFonts w:ascii="Times New Roman" w:hAnsi="Times New Roman" w:cs="Times New Roman"/>
                <w:sz w:val="26"/>
                <w:szCs w:val="26"/>
                <w:lang w:val="vi-VN"/>
              </w:rPr>
              <w:t xml:space="preserve">sudo apt install python3.8-venv </w:t>
            </w:r>
          </w:p>
        </w:tc>
        <w:tc>
          <w:tcPr>
            <w:tcW w:w="4675" w:type="dxa"/>
          </w:tcPr>
          <w:p w14:paraId="18DF46F9" w14:textId="77777777" w:rsidR="00CD5BD4" w:rsidRPr="00C5616D" w:rsidRDefault="00CD5BD4" w:rsidP="00373F28">
            <w:pPr>
              <w:rPr>
                <w:rFonts w:ascii="Times New Roman" w:hAnsi="Times New Roman" w:cs="Times New Roman"/>
                <w:sz w:val="26"/>
                <w:szCs w:val="26"/>
                <w:lang w:val="vi-VN"/>
              </w:rPr>
            </w:pPr>
            <w:r w:rsidRPr="00C5616D">
              <w:rPr>
                <w:rFonts w:ascii="Times New Roman" w:hAnsi="Times New Roman" w:cs="Times New Roman"/>
                <w:sz w:val="26"/>
                <w:szCs w:val="26"/>
                <w:lang w:val="vi-VN"/>
              </w:rPr>
              <w:t>Tải xuống thư viện venv</w:t>
            </w:r>
          </w:p>
        </w:tc>
      </w:tr>
      <w:tr w:rsidR="00CD5BD4" w:rsidRPr="00C5616D" w14:paraId="64018DC4" w14:textId="77777777" w:rsidTr="00373F28">
        <w:tc>
          <w:tcPr>
            <w:tcW w:w="4675" w:type="dxa"/>
          </w:tcPr>
          <w:p w14:paraId="053EDC28" w14:textId="77777777" w:rsidR="00CD5BD4" w:rsidRPr="00C5616D" w:rsidRDefault="00CD5BD4" w:rsidP="00373F28">
            <w:pPr>
              <w:rPr>
                <w:rFonts w:ascii="Times New Roman" w:hAnsi="Times New Roman" w:cs="Times New Roman"/>
                <w:sz w:val="26"/>
                <w:szCs w:val="26"/>
                <w:lang w:val="vi-VN"/>
              </w:rPr>
            </w:pPr>
            <w:r w:rsidRPr="00C5616D">
              <w:rPr>
                <w:rFonts w:ascii="Times New Roman" w:hAnsi="Times New Roman" w:cs="Times New Roman"/>
                <w:sz w:val="26"/>
                <w:szCs w:val="26"/>
                <w:lang w:val="vi-VN"/>
              </w:rPr>
              <w:t>python3.8 -m venv ns3</w:t>
            </w:r>
          </w:p>
        </w:tc>
        <w:tc>
          <w:tcPr>
            <w:tcW w:w="4675" w:type="dxa"/>
          </w:tcPr>
          <w:p w14:paraId="5790AB1E" w14:textId="77777777" w:rsidR="00CD5BD4" w:rsidRPr="00C5616D" w:rsidRDefault="00CD5BD4" w:rsidP="00373F28">
            <w:pPr>
              <w:rPr>
                <w:rFonts w:ascii="Times New Roman" w:hAnsi="Times New Roman" w:cs="Times New Roman"/>
                <w:sz w:val="26"/>
                <w:szCs w:val="26"/>
                <w:lang w:val="vi-VN"/>
              </w:rPr>
            </w:pPr>
            <w:r w:rsidRPr="00C5616D">
              <w:rPr>
                <w:rFonts w:ascii="Times New Roman" w:hAnsi="Times New Roman" w:cs="Times New Roman"/>
                <w:sz w:val="26"/>
                <w:szCs w:val="26"/>
                <w:lang w:val="vi-VN"/>
              </w:rPr>
              <w:t>Tạo thư mục ảo có tên ns3</w:t>
            </w:r>
          </w:p>
        </w:tc>
      </w:tr>
      <w:tr w:rsidR="00CD5BD4" w:rsidRPr="00C5616D" w14:paraId="462B55E8" w14:textId="77777777" w:rsidTr="00373F28">
        <w:tc>
          <w:tcPr>
            <w:tcW w:w="4675" w:type="dxa"/>
          </w:tcPr>
          <w:p w14:paraId="2AA87950" w14:textId="77777777" w:rsidR="00CD5BD4" w:rsidRPr="00C5616D" w:rsidRDefault="00CD5BD4" w:rsidP="00373F28">
            <w:pPr>
              <w:rPr>
                <w:rFonts w:ascii="Times New Roman" w:hAnsi="Times New Roman" w:cs="Times New Roman"/>
                <w:sz w:val="26"/>
                <w:szCs w:val="26"/>
                <w:lang w:val="vi-VN"/>
              </w:rPr>
            </w:pPr>
            <w:r w:rsidRPr="00C5616D">
              <w:rPr>
                <w:rFonts w:ascii="Times New Roman" w:hAnsi="Times New Roman" w:cs="Times New Roman"/>
                <w:sz w:val="26"/>
                <w:szCs w:val="26"/>
                <w:lang w:val="vi-VN"/>
              </w:rPr>
              <w:t>Sour</w:t>
            </w:r>
            <w:r>
              <w:rPr>
                <w:rFonts w:ascii="Times New Roman" w:hAnsi="Times New Roman" w:cs="Times New Roman"/>
                <w:sz w:val="26"/>
                <w:szCs w:val="26"/>
                <w:lang w:val="vi-VN"/>
              </w:rPr>
              <w:t>c</w:t>
            </w:r>
            <w:r w:rsidRPr="00C5616D">
              <w:rPr>
                <w:rFonts w:ascii="Times New Roman" w:hAnsi="Times New Roman" w:cs="Times New Roman"/>
                <w:sz w:val="26"/>
                <w:szCs w:val="26"/>
                <w:lang w:val="vi-VN"/>
              </w:rPr>
              <w:t xml:space="preserve">e ns3/bin/activate </w:t>
            </w:r>
          </w:p>
        </w:tc>
        <w:tc>
          <w:tcPr>
            <w:tcW w:w="4675" w:type="dxa"/>
          </w:tcPr>
          <w:p w14:paraId="1C42B520" w14:textId="77777777" w:rsidR="00CD5BD4" w:rsidRPr="00C5616D" w:rsidRDefault="00CD5BD4" w:rsidP="00373F28">
            <w:pPr>
              <w:rPr>
                <w:rFonts w:ascii="Times New Roman" w:hAnsi="Times New Roman" w:cs="Times New Roman"/>
                <w:sz w:val="26"/>
                <w:szCs w:val="26"/>
                <w:lang w:val="vi-VN"/>
              </w:rPr>
            </w:pPr>
            <w:r w:rsidRPr="00C5616D">
              <w:rPr>
                <w:rFonts w:ascii="Times New Roman" w:hAnsi="Times New Roman" w:cs="Times New Roman"/>
                <w:sz w:val="26"/>
                <w:szCs w:val="26"/>
                <w:lang w:val="vi-VN"/>
              </w:rPr>
              <w:t>Kích hoạt môi trường ảo</w:t>
            </w:r>
          </w:p>
        </w:tc>
      </w:tr>
    </w:tbl>
    <w:p w14:paraId="078B717D" w14:textId="77777777" w:rsidR="00CD5BD4" w:rsidRPr="0073776D" w:rsidRDefault="00CD5BD4" w:rsidP="00CD5BD4">
      <w:pPr>
        <w:pStyle w:val="oancuaDanhsach"/>
        <w:rPr>
          <w:rFonts w:ascii="Times New Roman" w:hAnsi="Times New Roman" w:cs="Times New Roman"/>
          <w:sz w:val="26"/>
          <w:szCs w:val="26"/>
          <w:lang w:val="vi-VN"/>
        </w:rPr>
      </w:pPr>
    </w:p>
    <w:p w14:paraId="0B8D7179" w14:textId="77777777" w:rsidR="00CD5BD4" w:rsidRPr="0073776D" w:rsidRDefault="00CD5BD4" w:rsidP="00CD5BD4">
      <w:pPr>
        <w:pStyle w:val="oancuaDanhsach"/>
        <w:rPr>
          <w:rFonts w:ascii="Times New Roman" w:hAnsi="Times New Roman" w:cs="Times New Roman"/>
          <w:sz w:val="26"/>
          <w:szCs w:val="26"/>
          <w:lang w:val="vi-VN"/>
        </w:rPr>
      </w:pPr>
      <w:r w:rsidRPr="00C5616D">
        <w:rPr>
          <w:noProof/>
        </w:rPr>
        <w:drawing>
          <wp:inline distT="0" distB="0" distL="0" distR="0" wp14:anchorId="26DFDBCC" wp14:editId="44B1DC75">
            <wp:extent cx="4281295" cy="1550628"/>
            <wp:effectExtent l="0" t="0" r="5080" b="0"/>
            <wp:docPr id="1582741704" name="Picture 158274170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41704" name="Picture 1582741704" descr="A computer screen shot of a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295506" cy="1555775"/>
                    </a:xfrm>
                    <a:prstGeom prst="rect">
                      <a:avLst/>
                    </a:prstGeom>
                  </pic:spPr>
                </pic:pic>
              </a:graphicData>
            </a:graphic>
          </wp:inline>
        </w:drawing>
      </w:r>
    </w:p>
    <w:p w14:paraId="4C46F71D" w14:textId="2602C7A8" w:rsidR="00CD5BD4" w:rsidRPr="0073776D" w:rsidRDefault="00CD5BD4" w:rsidP="00CD5BD4">
      <w:pPr>
        <w:pStyle w:val="oancuaDanhsach"/>
        <w:rPr>
          <w:rFonts w:ascii="Times New Roman" w:hAnsi="Times New Roman" w:cs="Times New Roman"/>
          <w:sz w:val="26"/>
          <w:szCs w:val="26"/>
          <w:lang w:val="vi-VN"/>
        </w:rPr>
      </w:pPr>
      <w:r w:rsidRPr="0073776D">
        <w:rPr>
          <w:rFonts w:ascii="Times New Roman" w:hAnsi="Times New Roman" w:cs="Times New Roman"/>
          <w:sz w:val="26"/>
          <w:szCs w:val="26"/>
          <w:lang w:val="vi-VN"/>
        </w:rPr>
        <w:t xml:space="preserve">Hình </w:t>
      </w:r>
      <w:r w:rsidR="007B44C7">
        <w:rPr>
          <w:rFonts w:ascii="Times New Roman" w:hAnsi="Times New Roman" w:cs="Times New Roman"/>
          <w:sz w:val="26"/>
          <w:szCs w:val="26"/>
          <w:lang w:val="vi-VN"/>
        </w:rPr>
        <w:t>8</w:t>
      </w:r>
      <w:r w:rsidRPr="0073776D">
        <w:rPr>
          <w:rFonts w:ascii="Times New Roman" w:hAnsi="Times New Roman" w:cs="Times New Roman"/>
          <w:sz w:val="26"/>
          <w:szCs w:val="26"/>
          <w:lang w:val="vi-VN"/>
        </w:rPr>
        <w:t>: Khởi tạo thư mục ảo với phiên bản Python 3.8</w:t>
      </w:r>
    </w:p>
    <w:p w14:paraId="5982EA4D" w14:textId="77777777" w:rsidR="00CD5BD4" w:rsidRPr="0073776D" w:rsidRDefault="00CD5BD4" w:rsidP="00CD5BD4">
      <w:pPr>
        <w:pStyle w:val="oancuaDanhsach"/>
        <w:rPr>
          <w:rFonts w:ascii="Times New Roman" w:hAnsi="Times New Roman" w:cs="Times New Roman"/>
          <w:sz w:val="26"/>
          <w:szCs w:val="26"/>
          <w:lang w:val="vi-VN"/>
        </w:rPr>
      </w:pPr>
      <w:r w:rsidRPr="00C5616D">
        <w:rPr>
          <w:noProof/>
          <w:lang w:val="vi-VN"/>
        </w:rPr>
        <w:drawing>
          <wp:inline distT="0" distB="0" distL="0" distR="0" wp14:anchorId="1AAFD4EF" wp14:editId="6688A692">
            <wp:extent cx="3750147" cy="836023"/>
            <wp:effectExtent l="0" t="0" r="3175" b="2540"/>
            <wp:docPr id="249561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61510" name="Picture 6"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r="72835" b="87888"/>
                    <a:stretch/>
                  </pic:blipFill>
                  <pic:spPr bwMode="auto">
                    <a:xfrm>
                      <a:off x="0" y="0"/>
                      <a:ext cx="3803294" cy="847871"/>
                    </a:xfrm>
                    <a:prstGeom prst="rect">
                      <a:avLst/>
                    </a:prstGeom>
                    <a:ln>
                      <a:noFill/>
                    </a:ln>
                    <a:extLst>
                      <a:ext uri="{53640926-AAD7-44D8-BBD7-CCE9431645EC}">
                        <a14:shadowObscured xmlns:a14="http://schemas.microsoft.com/office/drawing/2010/main"/>
                      </a:ext>
                    </a:extLst>
                  </pic:spPr>
                </pic:pic>
              </a:graphicData>
            </a:graphic>
          </wp:inline>
        </w:drawing>
      </w:r>
    </w:p>
    <w:p w14:paraId="0E6372DA" w14:textId="55461771" w:rsidR="00CD5BD4" w:rsidRPr="0073776D" w:rsidRDefault="00CD5BD4" w:rsidP="00CD5BD4">
      <w:pPr>
        <w:pStyle w:val="oancuaDanhsach"/>
        <w:rPr>
          <w:rFonts w:ascii="Times New Roman" w:hAnsi="Times New Roman" w:cs="Times New Roman"/>
          <w:sz w:val="26"/>
          <w:szCs w:val="26"/>
          <w:lang w:val="vi-VN"/>
        </w:rPr>
      </w:pPr>
      <w:r w:rsidRPr="0073776D">
        <w:rPr>
          <w:rFonts w:ascii="Times New Roman" w:hAnsi="Times New Roman" w:cs="Times New Roman"/>
          <w:sz w:val="26"/>
          <w:szCs w:val="26"/>
          <w:lang w:val="vi-VN"/>
        </w:rPr>
        <w:t xml:space="preserve">Hình </w:t>
      </w:r>
      <w:r w:rsidR="007B44C7">
        <w:rPr>
          <w:rFonts w:ascii="Times New Roman" w:hAnsi="Times New Roman" w:cs="Times New Roman"/>
          <w:sz w:val="26"/>
          <w:szCs w:val="26"/>
          <w:lang w:val="vi-VN"/>
        </w:rPr>
        <w:t>9</w:t>
      </w:r>
      <w:r w:rsidRPr="0073776D">
        <w:rPr>
          <w:rFonts w:ascii="Times New Roman" w:hAnsi="Times New Roman" w:cs="Times New Roman"/>
          <w:sz w:val="26"/>
          <w:szCs w:val="26"/>
          <w:lang w:val="vi-VN"/>
        </w:rPr>
        <w:t>: Khởi tạo thư mục ảo với phiên bản Python ...</w:t>
      </w:r>
    </w:p>
    <w:p w14:paraId="1839D7BC" w14:textId="77777777" w:rsidR="00CD5BD4" w:rsidRPr="0073776D" w:rsidRDefault="00CD5BD4" w:rsidP="00CD5BD4">
      <w:pPr>
        <w:pStyle w:val="oancuaDanhsach"/>
        <w:rPr>
          <w:rFonts w:ascii="Times New Roman" w:hAnsi="Times New Roman" w:cs="Times New Roman"/>
          <w:sz w:val="26"/>
          <w:szCs w:val="26"/>
        </w:rPr>
      </w:pPr>
      <w:r w:rsidRPr="0073776D">
        <w:rPr>
          <w:rFonts w:ascii="Times New Roman" w:hAnsi="Times New Roman" w:cs="Times New Roman"/>
          <w:sz w:val="26"/>
          <w:szCs w:val="26"/>
        </w:rPr>
        <w:t xml:space="preserve"> </w:t>
      </w:r>
    </w:p>
    <w:p w14:paraId="7E160629" w14:textId="77777777" w:rsidR="00CD5BD4" w:rsidRPr="0073776D" w:rsidRDefault="00CD5BD4" w:rsidP="00CD5BD4">
      <w:pPr>
        <w:pStyle w:val="oancuaDanhsach"/>
        <w:rPr>
          <w:rFonts w:ascii="Times New Roman" w:hAnsi="Times New Roman" w:cs="Times New Roman"/>
          <w:sz w:val="26"/>
          <w:szCs w:val="26"/>
        </w:rPr>
      </w:pPr>
      <w:r w:rsidRPr="00C5616D">
        <w:rPr>
          <w:noProof/>
        </w:rPr>
        <w:lastRenderedPageBreak/>
        <w:drawing>
          <wp:inline distT="0" distB="0" distL="0" distR="0" wp14:anchorId="236B0F66" wp14:editId="5D3A8628">
            <wp:extent cx="3755462" cy="981541"/>
            <wp:effectExtent l="0" t="0" r="0" b="0"/>
            <wp:docPr id="835041004" name="Picture 83504100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41004" name="Picture 835041004" descr="A computer screen shot of a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55462" cy="981541"/>
                    </a:xfrm>
                    <a:prstGeom prst="rect">
                      <a:avLst/>
                    </a:prstGeom>
                  </pic:spPr>
                </pic:pic>
              </a:graphicData>
            </a:graphic>
          </wp:inline>
        </w:drawing>
      </w:r>
    </w:p>
    <w:p w14:paraId="2DF73BF2" w14:textId="45D7045F" w:rsidR="00CD5BD4" w:rsidRPr="0073776D" w:rsidRDefault="00CD5BD4" w:rsidP="00CD5BD4">
      <w:pPr>
        <w:pStyle w:val="oancuaDanhsach"/>
        <w:rPr>
          <w:rFonts w:ascii="Times New Roman" w:hAnsi="Times New Roman" w:cs="Times New Roman"/>
          <w:sz w:val="26"/>
          <w:szCs w:val="26"/>
        </w:rPr>
      </w:pPr>
      <w:r w:rsidRPr="0073776D">
        <w:rPr>
          <w:rFonts w:ascii="Times New Roman" w:hAnsi="Times New Roman" w:cs="Times New Roman"/>
          <w:sz w:val="26"/>
          <w:szCs w:val="26"/>
          <w:lang w:val="vi-VN"/>
        </w:rPr>
        <w:t xml:space="preserve">Hình </w:t>
      </w:r>
      <w:r w:rsidR="007B44C7">
        <w:rPr>
          <w:rFonts w:ascii="Times New Roman" w:hAnsi="Times New Roman" w:cs="Times New Roman"/>
          <w:sz w:val="26"/>
          <w:szCs w:val="26"/>
          <w:lang w:val="vi-VN"/>
        </w:rPr>
        <w:t>10</w:t>
      </w:r>
      <w:r w:rsidRPr="0073776D">
        <w:rPr>
          <w:rFonts w:ascii="Times New Roman" w:hAnsi="Times New Roman" w:cs="Times New Roman"/>
          <w:sz w:val="26"/>
          <w:szCs w:val="26"/>
          <w:lang w:val="vi-VN"/>
        </w:rPr>
        <w:t xml:space="preserve">: Cài đặt </w:t>
      </w:r>
      <w:r w:rsidRPr="0073776D">
        <w:rPr>
          <w:rFonts w:ascii="Times New Roman" w:hAnsi="Times New Roman" w:cs="Times New Roman"/>
          <w:sz w:val="26"/>
          <w:szCs w:val="26"/>
        </w:rPr>
        <w:t>package cho g++ và python3</w:t>
      </w:r>
    </w:p>
    <w:p w14:paraId="00C37FDF" w14:textId="424FB072" w:rsidR="00CD5BD4" w:rsidRPr="0073776D" w:rsidRDefault="00240C7D" w:rsidP="00CD5BD4">
      <w:pPr>
        <w:pStyle w:val="oancuaDanhsach"/>
        <w:rPr>
          <w:rFonts w:ascii="Times New Roman" w:hAnsi="Times New Roman" w:cs="Times New Roman"/>
          <w:sz w:val="26"/>
          <w:szCs w:val="26"/>
        </w:rPr>
      </w:pPr>
      <w:r>
        <w:rPr>
          <w:noProof/>
        </w:rPr>
        <w:t>p</w:t>
      </w:r>
      <w:r w:rsidR="00C85270">
        <w:rPr>
          <w:noProof/>
        </w:rPr>
        <w:t>one</w:t>
      </w:r>
      <w:r w:rsidR="00CD5BD4" w:rsidRPr="00C5616D">
        <w:rPr>
          <w:noProof/>
        </w:rPr>
        <w:drawing>
          <wp:inline distT="0" distB="0" distL="0" distR="0" wp14:anchorId="29399F06" wp14:editId="1FE3BB4D">
            <wp:extent cx="5943600" cy="2971800"/>
            <wp:effectExtent l="0" t="0" r="0" b="0"/>
            <wp:docPr id="2832837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83710"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70D3007" w14:textId="3F8D80E5" w:rsidR="00CD5BD4" w:rsidRPr="0073776D" w:rsidRDefault="00CD5BD4" w:rsidP="00CD5BD4">
      <w:pPr>
        <w:pStyle w:val="oancuaDanhsach"/>
        <w:rPr>
          <w:rFonts w:ascii="Times New Roman" w:hAnsi="Times New Roman" w:cs="Times New Roman"/>
          <w:sz w:val="26"/>
          <w:szCs w:val="26"/>
          <w:lang w:val="vi-VN"/>
        </w:rPr>
      </w:pPr>
      <w:r w:rsidRPr="0073776D">
        <w:rPr>
          <w:rFonts w:ascii="Times New Roman" w:hAnsi="Times New Roman" w:cs="Times New Roman"/>
          <w:sz w:val="26"/>
          <w:szCs w:val="26"/>
          <w:lang w:val="vi-VN"/>
        </w:rPr>
        <w:t xml:space="preserve">Hình </w:t>
      </w:r>
      <w:r w:rsidR="007B44C7">
        <w:rPr>
          <w:rFonts w:ascii="Times New Roman" w:hAnsi="Times New Roman" w:cs="Times New Roman"/>
          <w:sz w:val="26"/>
          <w:szCs w:val="26"/>
          <w:lang w:val="vi-VN"/>
        </w:rPr>
        <w:t>11</w:t>
      </w:r>
      <w:r w:rsidRPr="0073776D">
        <w:rPr>
          <w:rFonts w:ascii="Times New Roman" w:hAnsi="Times New Roman" w:cs="Times New Roman"/>
          <w:sz w:val="26"/>
          <w:szCs w:val="26"/>
          <w:lang w:val="vi-VN"/>
        </w:rPr>
        <w:t>: Tải xuống các dependencies cần thiết</w:t>
      </w:r>
    </w:p>
    <w:p w14:paraId="7FF86836" w14:textId="77777777" w:rsidR="00CD5BD4" w:rsidRPr="0073776D" w:rsidRDefault="00CD5BD4" w:rsidP="00CD5BD4">
      <w:pPr>
        <w:pStyle w:val="oancuaDanhsach"/>
        <w:rPr>
          <w:rFonts w:ascii="Times New Roman" w:hAnsi="Times New Roman" w:cs="Times New Roman"/>
          <w:sz w:val="26"/>
          <w:szCs w:val="26"/>
          <w:lang w:val="vi-VN"/>
        </w:rPr>
      </w:pPr>
      <w:r w:rsidRPr="0073776D">
        <w:rPr>
          <w:rFonts w:ascii="Times New Roman" w:hAnsi="Times New Roman" w:cs="Times New Roman"/>
          <w:sz w:val="26"/>
          <w:szCs w:val="26"/>
          <w:lang w:val="vi-VN"/>
        </w:rPr>
        <w:t>x.2 Tải xuống ns-3</w:t>
      </w:r>
    </w:p>
    <w:p w14:paraId="77C2EBF4" w14:textId="50CFF7AD" w:rsidR="00CD5BD4" w:rsidRPr="007D5BA0" w:rsidRDefault="00CD5BD4" w:rsidP="00CD5BD4">
      <w:pPr>
        <w:ind w:left="630"/>
        <w:rPr>
          <w:rFonts w:ascii="Times New Roman" w:hAnsi="Times New Roman" w:cs="Times New Roman"/>
          <w:sz w:val="26"/>
          <w:szCs w:val="26"/>
          <w:lang w:val="vi-VN"/>
        </w:rPr>
      </w:pPr>
      <w:r w:rsidRPr="00C5616D">
        <w:rPr>
          <w:noProof/>
        </w:rPr>
        <w:lastRenderedPageBreak/>
        <w:drawing>
          <wp:inline distT="0" distB="0" distL="0" distR="0" wp14:anchorId="0092467F" wp14:editId="06A7262B">
            <wp:extent cx="5943600" cy="4105275"/>
            <wp:effectExtent l="0" t="0" r="0" b="0"/>
            <wp:docPr id="1339719671" name="Picture 13397196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19671" name="Picture 133971967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r w:rsidRPr="007D5BA0">
        <w:rPr>
          <w:rFonts w:ascii="Times New Roman" w:hAnsi="Times New Roman" w:cs="Times New Roman"/>
          <w:sz w:val="26"/>
          <w:szCs w:val="26"/>
          <w:lang w:val="vi-VN"/>
        </w:rPr>
        <w:t>Hình</w:t>
      </w:r>
      <w:r w:rsidR="007B44C7">
        <w:rPr>
          <w:rFonts w:ascii="Times New Roman" w:hAnsi="Times New Roman" w:cs="Times New Roman"/>
          <w:sz w:val="26"/>
          <w:szCs w:val="26"/>
          <w:lang w:val="vi-VN"/>
        </w:rPr>
        <w:t xml:space="preserve"> 12</w:t>
      </w:r>
      <w:r w:rsidRPr="007D5BA0">
        <w:rPr>
          <w:rFonts w:ascii="Times New Roman" w:hAnsi="Times New Roman" w:cs="Times New Roman"/>
          <w:sz w:val="26"/>
          <w:szCs w:val="26"/>
          <w:lang w:val="vi-VN"/>
        </w:rPr>
        <w:t>: Truy cập website ns-3 để tải xuống thư viện</w:t>
      </w:r>
    </w:p>
    <w:p w14:paraId="0BE2F817" w14:textId="23CAB8D2" w:rsidR="00CD5BD4" w:rsidRPr="007D5BA0" w:rsidRDefault="00CD5BD4" w:rsidP="00CD5BD4">
      <w:pPr>
        <w:ind w:left="360"/>
        <w:rPr>
          <w:rFonts w:ascii="Times New Roman" w:hAnsi="Times New Roman" w:cs="Times New Roman"/>
          <w:sz w:val="26"/>
          <w:szCs w:val="26"/>
          <w:lang w:val="vi-VN"/>
        </w:rPr>
      </w:pPr>
      <w:r w:rsidRPr="00C5616D">
        <w:rPr>
          <w:noProof/>
        </w:rPr>
        <w:lastRenderedPageBreak/>
        <w:drawing>
          <wp:inline distT="0" distB="0" distL="0" distR="0" wp14:anchorId="557003A8" wp14:editId="454926AB">
            <wp:extent cx="5943600" cy="4162425"/>
            <wp:effectExtent l="0" t="0" r="0" b="0"/>
            <wp:docPr id="342249122" name="Picture 342249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49122" name="Picture 342249122"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162425"/>
                    </a:xfrm>
                    <a:prstGeom prst="rect">
                      <a:avLst/>
                    </a:prstGeom>
                  </pic:spPr>
                </pic:pic>
              </a:graphicData>
            </a:graphic>
          </wp:inline>
        </w:drawing>
      </w:r>
      <w:r w:rsidRPr="007D5BA0">
        <w:rPr>
          <w:rFonts w:ascii="Times New Roman" w:hAnsi="Times New Roman" w:cs="Times New Roman"/>
          <w:sz w:val="26"/>
          <w:szCs w:val="26"/>
          <w:lang w:val="vi-VN"/>
        </w:rPr>
        <w:t>Hìn</w:t>
      </w:r>
      <w:r w:rsidR="007B44C7">
        <w:rPr>
          <w:rFonts w:ascii="Times New Roman" w:hAnsi="Times New Roman" w:cs="Times New Roman"/>
          <w:sz w:val="26"/>
          <w:szCs w:val="26"/>
          <w:lang w:val="vi-VN"/>
        </w:rPr>
        <w:t>h 13</w:t>
      </w:r>
      <w:r w:rsidRPr="007D5BA0">
        <w:rPr>
          <w:rFonts w:ascii="Times New Roman" w:hAnsi="Times New Roman" w:cs="Times New Roman"/>
          <w:sz w:val="26"/>
          <w:szCs w:val="26"/>
          <w:lang w:val="vi-VN"/>
        </w:rPr>
        <w:t>: Chọn tải về phiên bản 3.30</w:t>
      </w:r>
    </w:p>
    <w:p w14:paraId="1D5434FE" w14:textId="77777777" w:rsidR="00CD5BD4" w:rsidRPr="0073776D" w:rsidRDefault="00CD5BD4" w:rsidP="00CD5BD4">
      <w:pPr>
        <w:pStyle w:val="oancuaDanhsach"/>
        <w:rPr>
          <w:rFonts w:ascii="Times New Roman" w:hAnsi="Times New Roman" w:cs="Times New Roman"/>
          <w:sz w:val="26"/>
          <w:szCs w:val="26"/>
        </w:rPr>
      </w:pPr>
      <w:r w:rsidRPr="00C5616D">
        <w:rPr>
          <w:noProof/>
        </w:rPr>
        <w:lastRenderedPageBreak/>
        <w:drawing>
          <wp:inline distT="0" distB="0" distL="0" distR="0" wp14:anchorId="225D5885" wp14:editId="7219BD75">
            <wp:extent cx="5354718" cy="3724275"/>
            <wp:effectExtent l="0" t="0" r="0" b="0"/>
            <wp:docPr id="1261390305" name="Picture 12613903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90305" name="Picture 1261390305"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54718" cy="3724275"/>
                    </a:xfrm>
                    <a:prstGeom prst="rect">
                      <a:avLst/>
                    </a:prstGeom>
                  </pic:spPr>
                </pic:pic>
              </a:graphicData>
            </a:graphic>
          </wp:inline>
        </w:drawing>
      </w:r>
    </w:p>
    <w:p w14:paraId="4281B550" w14:textId="0E12E8B6" w:rsidR="00CD5BD4" w:rsidRPr="0073776D" w:rsidRDefault="00CD5BD4" w:rsidP="00CD5BD4">
      <w:pPr>
        <w:pStyle w:val="oancuaDanhsach"/>
        <w:rPr>
          <w:rFonts w:ascii="Times New Roman" w:hAnsi="Times New Roman" w:cs="Times New Roman"/>
          <w:sz w:val="26"/>
          <w:szCs w:val="26"/>
          <w:lang w:val="vi-VN"/>
        </w:rPr>
      </w:pPr>
      <w:r w:rsidRPr="0073776D">
        <w:rPr>
          <w:rFonts w:ascii="Times New Roman" w:hAnsi="Times New Roman" w:cs="Times New Roman"/>
          <w:sz w:val="26"/>
          <w:szCs w:val="26"/>
          <w:lang w:val="vi-VN"/>
        </w:rPr>
        <w:t xml:space="preserve">Hình </w:t>
      </w:r>
      <w:r w:rsidR="007B44C7">
        <w:rPr>
          <w:rFonts w:ascii="Times New Roman" w:hAnsi="Times New Roman" w:cs="Times New Roman"/>
          <w:sz w:val="26"/>
          <w:szCs w:val="26"/>
          <w:lang w:val="vi-VN"/>
        </w:rPr>
        <w:t>14</w:t>
      </w:r>
      <w:r w:rsidRPr="0073776D">
        <w:rPr>
          <w:rFonts w:ascii="Times New Roman" w:hAnsi="Times New Roman" w:cs="Times New Roman"/>
          <w:sz w:val="26"/>
          <w:szCs w:val="26"/>
          <w:lang w:val="vi-VN"/>
        </w:rPr>
        <w:t>: Gi</w:t>
      </w:r>
      <w:r w:rsidRPr="0073776D">
        <w:rPr>
          <w:rFonts w:ascii="Times New Roman" w:hAnsi="Times New Roman" w:cs="Times New Roman"/>
          <w:sz w:val="26"/>
          <w:szCs w:val="26"/>
        </w:rPr>
        <w:t>ải nén file đã tải</w:t>
      </w:r>
    </w:p>
    <w:p w14:paraId="05158B05" w14:textId="77777777" w:rsidR="00CD5BD4" w:rsidRPr="0073776D" w:rsidRDefault="00CD5BD4" w:rsidP="00CD5BD4">
      <w:pPr>
        <w:pStyle w:val="oancuaDanhsach"/>
        <w:rPr>
          <w:rFonts w:ascii="Times New Roman" w:hAnsi="Times New Roman" w:cs="Times New Roman"/>
          <w:sz w:val="26"/>
          <w:szCs w:val="26"/>
        </w:rPr>
      </w:pPr>
      <w:r w:rsidRPr="00C5616D">
        <w:rPr>
          <w:noProof/>
        </w:rPr>
        <w:drawing>
          <wp:inline distT="0" distB="0" distL="0" distR="0" wp14:anchorId="608614DB" wp14:editId="12DB105F">
            <wp:extent cx="5448201" cy="3370202"/>
            <wp:effectExtent l="0" t="0" r="0" b="0"/>
            <wp:docPr id="686664638" name="Picture 6866646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64638" name="Picture 686664638"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48201" cy="3370202"/>
                    </a:xfrm>
                    <a:prstGeom prst="rect">
                      <a:avLst/>
                    </a:prstGeom>
                  </pic:spPr>
                </pic:pic>
              </a:graphicData>
            </a:graphic>
          </wp:inline>
        </w:drawing>
      </w:r>
    </w:p>
    <w:p w14:paraId="2682E0D6" w14:textId="17F41FB8" w:rsidR="00CD5BD4" w:rsidRPr="0073776D" w:rsidRDefault="00CD5BD4" w:rsidP="00CD5BD4">
      <w:pPr>
        <w:pStyle w:val="oancuaDanhsach"/>
        <w:rPr>
          <w:rFonts w:ascii="Times New Roman" w:hAnsi="Times New Roman" w:cs="Times New Roman"/>
          <w:sz w:val="26"/>
          <w:szCs w:val="26"/>
          <w:lang w:val="vi-VN"/>
        </w:rPr>
      </w:pPr>
      <w:r w:rsidRPr="0073776D">
        <w:rPr>
          <w:rFonts w:ascii="Times New Roman" w:hAnsi="Times New Roman" w:cs="Times New Roman"/>
          <w:sz w:val="26"/>
          <w:szCs w:val="26"/>
          <w:lang w:val="vi-VN"/>
        </w:rPr>
        <w:t>Hìn</w:t>
      </w:r>
      <w:r>
        <w:rPr>
          <w:rFonts w:ascii="Times New Roman" w:hAnsi="Times New Roman" w:cs="Times New Roman"/>
          <w:sz w:val="26"/>
          <w:szCs w:val="26"/>
          <w:lang w:val="vi-VN"/>
        </w:rPr>
        <w:t>h</w:t>
      </w:r>
      <w:r w:rsidRPr="0073776D">
        <w:rPr>
          <w:rFonts w:ascii="Times New Roman" w:hAnsi="Times New Roman" w:cs="Times New Roman"/>
          <w:sz w:val="26"/>
          <w:szCs w:val="26"/>
          <w:lang w:val="vi-VN"/>
        </w:rPr>
        <w:t xml:space="preserve"> </w:t>
      </w:r>
      <w:r w:rsidR="007B44C7">
        <w:rPr>
          <w:rFonts w:ascii="Times New Roman" w:hAnsi="Times New Roman" w:cs="Times New Roman"/>
          <w:sz w:val="26"/>
          <w:szCs w:val="26"/>
          <w:lang w:val="vi-VN"/>
        </w:rPr>
        <w:t>15</w:t>
      </w:r>
      <w:r w:rsidRPr="0073776D">
        <w:rPr>
          <w:rFonts w:ascii="Times New Roman" w:hAnsi="Times New Roman" w:cs="Times New Roman"/>
          <w:sz w:val="26"/>
          <w:szCs w:val="26"/>
          <w:lang w:val="vi-VN"/>
        </w:rPr>
        <w:t xml:space="preserve">: Thực thi </w:t>
      </w:r>
      <w:r w:rsidRPr="0073776D">
        <w:rPr>
          <w:rFonts w:ascii="Times New Roman" w:hAnsi="Times New Roman" w:cs="Times New Roman"/>
          <w:sz w:val="26"/>
          <w:szCs w:val="26"/>
        </w:rPr>
        <w:t xml:space="preserve">lệnh "sudo apt update” để </w:t>
      </w:r>
      <w:r w:rsidRPr="0073776D">
        <w:rPr>
          <w:rFonts w:ascii="Times New Roman" w:eastAsia="Aptos" w:hAnsi="Times New Roman" w:cs="Times New Roman"/>
          <w:sz w:val="26"/>
          <w:szCs w:val="26"/>
        </w:rPr>
        <w:t>cập nhật danh sách các gói phần mềm</w:t>
      </w:r>
      <w:r w:rsidR="007B44C7">
        <w:rPr>
          <w:rFonts w:ascii="Times New Roman" w:eastAsia="Aptos" w:hAnsi="Times New Roman" w:cs="Times New Roman"/>
          <w:sz w:val="26"/>
          <w:szCs w:val="26"/>
          <w:lang w:val="vi-VN"/>
        </w:rPr>
        <w:t xml:space="preserve"> </w:t>
      </w:r>
      <w:r w:rsidRPr="0073776D">
        <w:rPr>
          <w:rFonts w:ascii="Times New Roman" w:eastAsia="Aptos" w:hAnsi="Times New Roman" w:cs="Times New Roman"/>
          <w:sz w:val="26"/>
          <w:szCs w:val="26"/>
        </w:rPr>
        <w:t>có sẵn từ các kho lưu trữ mà hệ thống đang sử dụng</w:t>
      </w:r>
    </w:p>
    <w:p w14:paraId="05F8370E" w14:textId="77777777" w:rsidR="00CD5BD4" w:rsidRPr="0073776D" w:rsidRDefault="00CD5BD4" w:rsidP="00CD5BD4">
      <w:pPr>
        <w:pStyle w:val="oancuaDanhsach"/>
        <w:rPr>
          <w:rFonts w:ascii="Times New Roman" w:hAnsi="Times New Roman" w:cs="Times New Roman"/>
          <w:sz w:val="26"/>
          <w:szCs w:val="26"/>
          <w:lang w:val="vi-VN"/>
        </w:rPr>
      </w:pPr>
    </w:p>
    <w:p w14:paraId="1E64C83D" w14:textId="77777777" w:rsidR="00CD5BD4" w:rsidRPr="0073776D" w:rsidRDefault="00CD5BD4" w:rsidP="00CD5BD4">
      <w:pPr>
        <w:pStyle w:val="oancuaDanhsach"/>
        <w:rPr>
          <w:rFonts w:ascii="Times New Roman" w:hAnsi="Times New Roman" w:cs="Times New Roman"/>
          <w:sz w:val="26"/>
          <w:szCs w:val="26"/>
          <w:lang w:val="vi-VN"/>
        </w:rPr>
      </w:pPr>
      <w:r w:rsidRPr="00C5616D">
        <w:rPr>
          <w:noProof/>
          <w:lang w:val="vi-VN"/>
        </w:rPr>
        <w:lastRenderedPageBreak/>
        <w:drawing>
          <wp:inline distT="0" distB="0" distL="0" distR="0" wp14:anchorId="790FB4D2" wp14:editId="6A98D1D9">
            <wp:extent cx="5943600" cy="2603500"/>
            <wp:effectExtent l="0" t="0" r="0" b="6350"/>
            <wp:docPr id="2576260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26057" name="Picture 1" descr="A screen shot of a computer screen&#10;&#10;Description automatically generated"/>
                    <pic:cNvPicPr/>
                  </pic:nvPicPr>
                  <pic:blipFill>
                    <a:blip r:embed="rId22"/>
                    <a:stretch>
                      <a:fillRect/>
                    </a:stretch>
                  </pic:blipFill>
                  <pic:spPr>
                    <a:xfrm>
                      <a:off x="0" y="0"/>
                      <a:ext cx="5943600" cy="2603500"/>
                    </a:xfrm>
                    <a:prstGeom prst="rect">
                      <a:avLst/>
                    </a:prstGeom>
                  </pic:spPr>
                </pic:pic>
              </a:graphicData>
            </a:graphic>
          </wp:inline>
        </w:drawing>
      </w:r>
    </w:p>
    <w:p w14:paraId="1B628FD3" w14:textId="67977C30" w:rsidR="00CD5BD4" w:rsidRPr="0073776D" w:rsidRDefault="00CD5BD4" w:rsidP="00CD5BD4">
      <w:pPr>
        <w:pStyle w:val="oancuaDanhsach"/>
        <w:rPr>
          <w:rFonts w:ascii="Times New Roman" w:hAnsi="Times New Roman" w:cs="Times New Roman"/>
          <w:sz w:val="26"/>
          <w:szCs w:val="26"/>
          <w:lang w:val="vi-VN"/>
        </w:rPr>
      </w:pPr>
      <w:r w:rsidRPr="0073776D">
        <w:rPr>
          <w:rFonts w:ascii="Times New Roman" w:hAnsi="Times New Roman" w:cs="Times New Roman"/>
          <w:sz w:val="26"/>
          <w:szCs w:val="26"/>
          <w:lang w:val="vi-VN"/>
        </w:rPr>
        <w:t>Hình</w:t>
      </w:r>
      <w:r w:rsidR="007B44C7">
        <w:rPr>
          <w:rFonts w:ascii="Times New Roman" w:hAnsi="Times New Roman" w:cs="Times New Roman"/>
          <w:sz w:val="26"/>
          <w:szCs w:val="26"/>
          <w:lang w:val="vi-VN"/>
        </w:rPr>
        <w:t xml:space="preserve"> 16</w:t>
      </w:r>
      <w:r w:rsidRPr="0073776D">
        <w:rPr>
          <w:rFonts w:ascii="Times New Roman" w:hAnsi="Times New Roman" w:cs="Times New Roman"/>
          <w:sz w:val="26"/>
          <w:szCs w:val="26"/>
          <w:lang w:val="vi-VN"/>
        </w:rPr>
        <w:t>: Tải các packages cho ns-3:</w:t>
      </w:r>
      <w:r w:rsidRPr="0073776D">
        <w:rPr>
          <w:rFonts w:ascii="Times New Roman" w:hAnsi="Times New Roman" w:cs="Times New Roman"/>
          <w:sz w:val="26"/>
          <w:szCs w:val="26"/>
        </w:rPr>
        <w:t xml:space="preserve"> g++ clang++ và cmake</w:t>
      </w:r>
    </w:p>
    <w:p w14:paraId="2F3445F4" w14:textId="77777777" w:rsidR="00CD5BD4" w:rsidRPr="0073776D" w:rsidRDefault="00CD5BD4" w:rsidP="00CD5BD4">
      <w:pPr>
        <w:pStyle w:val="oancuaDanhsach"/>
        <w:rPr>
          <w:rFonts w:ascii="Times New Roman" w:hAnsi="Times New Roman" w:cs="Times New Roman"/>
          <w:sz w:val="26"/>
          <w:szCs w:val="26"/>
          <w:lang w:val="vi-VN"/>
        </w:rPr>
      </w:pPr>
      <w:r w:rsidRPr="0073776D">
        <w:rPr>
          <w:rFonts w:ascii="Times New Roman" w:hAnsi="Times New Roman" w:cs="Times New Roman"/>
          <w:sz w:val="26"/>
          <w:szCs w:val="26"/>
          <w:lang w:val="vi-VN"/>
        </w:rPr>
        <w:t>x.3 Xây dựng thư viện ns-3</w:t>
      </w:r>
    </w:p>
    <w:p w14:paraId="036C733E" w14:textId="77777777" w:rsidR="00CD5BD4" w:rsidRPr="0073776D" w:rsidRDefault="00CD5BD4" w:rsidP="00CD5BD4">
      <w:pPr>
        <w:pStyle w:val="oancuaDanhsach"/>
        <w:rPr>
          <w:rFonts w:ascii="Times New Roman" w:hAnsi="Times New Roman" w:cs="Times New Roman"/>
          <w:sz w:val="26"/>
          <w:szCs w:val="26"/>
          <w:lang w:val="vi-VN"/>
        </w:rPr>
      </w:pPr>
      <w:r w:rsidRPr="00C5616D">
        <w:rPr>
          <w:noProof/>
          <w:lang w:val="vi-VN"/>
        </w:rPr>
        <w:drawing>
          <wp:inline distT="0" distB="0" distL="0" distR="0" wp14:anchorId="03B771E3" wp14:editId="2F98D534">
            <wp:extent cx="4544059" cy="1200318"/>
            <wp:effectExtent l="0" t="0" r="0" b="0"/>
            <wp:docPr id="2955469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6905" name="Picture 1" descr="A screen shot of a computer code&#10;&#10;Description automatically generated"/>
                    <pic:cNvPicPr/>
                  </pic:nvPicPr>
                  <pic:blipFill>
                    <a:blip r:embed="rId23"/>
                    <a:stretch>
                      <a:fillRect/>
                    </a:stretch>
                  </pic:blipFill>
                  <pic:spPr>
                    <a:xfrm>
                      <a:off x="0" y="0"/>
                      <a:ext cx="4544059" cy="1200318"/>
                    </a:xfrm>
                    <a:prstGeom prst="rect">
                      <a:avLst/>
                    </a:prstGeom>
                  </pic:spPr>
                </pic:pic>
              </a:graphicData>
            </a:graphic>
          </wp:inline>
        </w:drawing>
      </w:r>
    </w:p>
    <w:p w14:paraId="728DBD94" w14:textId="5C8C6AF0" w:rsidR="00CD5BD4" w:rsidRPr="0073776D" w:rsidRDefault="00CD5BD4" w:rsidP="00CD5BD4">
      <w:pPr>
        <w:pStyle w:val="oancuaDanhsach"/>
        <w:rPr>
          <w:rFonts w:ascii="Times New Roman" w:hAnsi="Times New Roman" w:cs="Times New Roman"/>
          <w:sz w:val="26"/>
          <w:szCs w:val="26"/>
          <w:lang w:val="vi-VN"/>
        </w:rPr>
      </w:pPr>
      <w:r w:rsidRPr="0073776D">
        <w:rPr>
          <w:rFonts w:ascii="Times New Roman" w:hAnsi="Times New Roman" w:cs="Times New Roman"/>
          <w:sz w:val="26"/>
          <w:szCs w:val="26"/>
          <w:lang w:val="vi-VN"/>
        </w:rPr>
        <w:t>Hình</w:t>
      </w:r>
      <w:r w:rsidR="007B44C7">
        <w:rPr>
          <w:rFonts w:ascii="Times New Roman" w:hAnsi="Times New Roman" w:cs="Times New Roman"/>
          <w:sz w:val="26"/>
          <w:szCs w:val="26"/>
          <w:lang w:val="vi-VN"/>
        </w:rPr>
        <w:t xml:space="preserve"> 17</w:t>
      </w:r>
      <w:r w:rsidRPr="0073776D">
        <w:rPr>
          <w:rFonts w:ascii="Times New Roman" w:hAnsi="Times New Roman" w:cs="Times New Roman"/>
          <w:sz w:val="26"/>
          <w:szCs w:val="26"/>
          <w:lang w:val="vi-VN"/>
        </w:rPr>
        <w:t xml:space="preserve">: Chuyển sang đường dẫn thư mục </w:t>
      </w:r>
      <w:r w:rsidRPr="0073776D">
        <w:rPr>
          <w:rFonts w:ascii="Times New Roman" w:hAnsi="Times New Roman" w:cs="Times New Roman"/>
          <w:sz w:val="26"/>
          <w:szCs w:val="26"/>
        </w:rPr>
        <w:t>ns-allinone-3.30/ns-3.30</w:t>
      </w:r>
    </w:p>
    <w:p w14:paraId="42AECF7A" w14:textId="77777777" w:rsidR="00CD5BD4" w:rsidRPr="0073776D" w:rsidRDefault="00CD5BD4" w:rsidP="00CD5BD4">
      <w:pPr>
        <w:pStyle w:val="oancuaDanhsach"/>
        <w:rPr>
          <w:rFonts w:ascii="Times New Roman" w:hAnsi="Times New Roman" w:cs="Times New Roman"/>
          <w:sz w:val="26"/>
          <w:szCs w:val="26"/>
          <w:lang w:val="vi-VN"/>
        </w:rPr>
      </w:pPr>
    </w:p>
    <w:p w14:paraId="475A46C6" w14:textId="5101D839" w:rsidR="00CD5BD4" w:rsidRPr="0073776D" w:rsidRDefault="00DB25D9" w:rsidP="00CD5BD4">
      <w:pPr>
        <w:pStyle w:val="oancuaDanhsach"/>
        <w:rPr>
          <w:rFonts w:ascii="Times New Roman" w:hAnsi="Times New Roman" w:cs="Times New Roman"/>
          <w:sz w:val="26"/>
          <w:szCs w:val="26"/>
          <w:lang w:val="vi-VN"/>
        </w:rPr>
      </w:pPr>
      <w:r>
        <w:rPr>
          <w:rFonts w:ascii="Times New Roman" w:hAnsi="Times New Roman" w:cs="Times New Roman"/>
          <w:sz w:val="26"/>
          <w:szCs w:val="26"/>
        </w:rPr>
        <w:t xml:space="preserve"> p</w:t>
      </w:r>
      <w:r w:rsidR="00CD5BD4" w:rsidRPr="0073776D">
        <w:rPr>
          <w:rFonts w:ascii="Times New Roman" w:hAnsi="Times New Roman" w:cs="Times New Roman"/>
          <w:sz w:val="26"/>
          <w:szCs w:val="26"/>
          <w:lang w:val="vi-VN"/>
        </w:rPr>
        <w:t>Thực thi các lệnh sau:</w:t>
      </w:r>
    </w:p>
    <w:p w14:paraId="072185C8" w14:textId="77777777" w:rsidR="00AE35D3" w:rsidRDefault="00CD5BD4" w:rsidP="00CD5BD4">
      <w:pPr>
        <w:pStyle w:val="oancuaDanhsach"/>
        <w:rPr>
          <w:rFonts w:ascii="Times New Roman" w:hAnsi="Times New Roman" w:cs="Times New Roman"/>
          <w:sz w:val="26"/>
          <w:szCs w:val="26"/>
        </w:rPr>
      </w:pPr>
      <w:r w:rsidRPr="0073776D">
        <w:rPr>
          <w:rFonts w:ascii="Times New Roman" w:hAnsi="Times New Roman" w:cs="Times New Roman"/>
          <w:sz w:val="26"/>
          <w:szCs w:val="26"/>
        </w:rPr>
        <w:t>./waf configure --enable-examples</w:t>
      </w:r>
      <w:r w:rsidRPr="0073776D">
        <w:rPr>
          <w:rFonts w:ascii="Times New Roman" w:hAnsi="Times New Roman" w:cs="Times New Roman"/>
          <w:sz w:val="26"/>
          <w:szCs w:val="26"/>
          <w:lang w:val="vi-VN"/>
        </w:rPr>
        <w:t xml:space="preserve"> –enable-test</w:t>
      </w:r>
      <w:r w:rsidR="00AE35D3">
        <w:rPr>
          <w:rFonts w:ascii="Times New Roman" w:hAnsi="Times New Roman" w:cs="Times New Roman"/>
          <w:sz w:val="26"/>
          <w:szCs w:val="26"/>
        </w:rPr>
        <w:t>ls</w:t>
      </w:r>
    </w:p>
    <w:p w14:paraId="6D59F065" w14:textId="4F18D7F4" w:rsidR="00CD5BD4" w:rsidRPr="0073776D" w:rsidRDefault="00CD5BD4" w:rsidP="00CD5BD4">
      <w:pPr>
        <w:pStyle w:val="oancuaDanhsach"/>
        <w:rPr>
          <w:rFonts w:ascii="Times New Roman" w:hAnsi="Times New Roman" w:cs="Times New Roman"/>
          <w:sz w:val="26"/>
          <w:szCs w:val="26"/>
          <w:lang w:val="vi-VN"/>
        </w:rPr>
      </w:pPr>
      <w:r w:rsidRPr="0073776D">
        <w:rPr>
          <w:rFonts w:ascii="Times New Roman" w:hAnsi="Times New Roman" w:cs="Times New Roman"/>
          <w:sz w:val="26"/>
          <w:szCs w:val="26"/>
          <w:lang w:val="vi-VN"/>
        </w:rPr>
        <w:t>s</w:t>
      </w:r>
    </w:p>
    <w:p w14:paraId="2E68440F" w14:textId="77777777" w:rsidR="00CD5BD4" w:rsidRPr="0073776D" w:rsidRDefault="00CD5BD4" w:rsidP="00CD5BD4">
      <w:pPr>
        <w:pStyle w:val="oancuaDanhsach"/>
        <w:rPr>
          <w:rFonts w:ascii="Times New Roman" w:hAnsi="Times New Roman" w:cs="Times New Roman"/>
          <w:sz w:val="26"/>
          <w:szCs w:val="26"/>
          <w:lang w:val="vi-VN"/>
        </w:rPr>
      </w:pPr>
      <w:bookmarkStart w:id="4" w:name="_Hlk185867474"/>
      <w:r w:rsidRPr="0073776D">
        <w:rPr>
          <w:rFonts w:ascii="Times New Roman" w:hAnsi="Times New Roman" w:cs="Times New Roman"/>
          <w:sz w:val="26"/>
          <w:szCs w:val="26"/>
        </w:rPr>
        <w:t>./waf build</w:t>
      </w:r>
    </w:p>
    <w:p w14:paraId="7107C68B" w14:textId="77777777" w:rsidR="00CD5BD4" w:rsidRPr="0073776D" w:rsidRDefault="00CD5BD4" w:rsidP="00CD5BD4">
      <w:pPr>
        <w:pStyle w:val="oancuaDanhsach"/>
        <w:rPr>
          <w:rFonts w:ascii="Times New Roman" w:hAnsi="Times New Roman" w:cs="Times New Roman"/>
          <w:sz w:val="26"/>
          <w:szCs w:val="26"/>
          <w:lang w:val="vi-VN"/>
        </w:rPr>
      </w:pPr>
      <w:r w:rsidRPr="0073776D">
        <w:rPr>
          <w:rFonts w:ascii="Times New Roman" w:hAnsi="Times New Roman" w:cs="Times New Roman"/>
          <w:sz w:val="26"/>
          <w:szCs w:val="26"/>
          <w:lang w:val="vi-VN"/>
        </w:rPr>
        <w:t>./waf test.py</w:t>
      </w:r>
    </w:p>
    <w:bookmarkEnd w:id="4"/>
    <w:p w14:paraId="5258AD31" w14:textId="77777777" w:rsidR="00CD5BD4" w:rsidRPr="0073776D" w:rsidRDefault="00CD5BD4" w:rsidP="007B44C7">
      <w:pPr>
        <w:pStyle w:val="oancuaDanhsach"/>
        <w:jc w:val="center"/>
        <w:rPr>
          <w:rFonts w:ascii="Times New Roman" w:hAnsi="Times New Roman" w:cs="Times New Roman"/>
          <w:sz w:val="26"/>
          <w:szCs w:val="26"/>
          <w:lang w:val="vi-VN"/>
        </w:rPr>
      </w:pPr>
      <w:r w:rsidRPr="00C5616D">
        <w:rPr>
          <w:noProof/>
          <w:lang w:val="vi-VN"/>
        </w:rPr>
        <w:lastRenderedPageBreak/>
        <w:drawing>
          <wp:inline distT="0" distB="0" distL="0" distR="0" wp14:anchorId="1537E729" wp14:editId="4282682F">
            <wp:extent cx="5943600" cy="3714750"/>
            <wp:effectExtent l="0" t="0" r="0" b="0"/>
            <wp:docPr id="16546236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23632" name="Picture 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6353164" w14:textId="074F6FFA" w:rsidR="00F53C3D" w:rsidRDefault="00CD5BD4" w:rsidP="007B44C7">
      <w:pPr>
        <w:jc w:val="center"/>
        <w:rPr>
          <w:rFonts w:ascii="Times New Roman" w:hAnsi="Times New Roman" w:cs="Times New Roman"/>
          <w:sz w:val="26"/>
          <w:szCs w:val="26"/>
          <w:lang w:val="vi-VN"/>
        </w:rPr>
      </w:pPr>
      <w:r w:rsidRPr="0073776D">
        <w:rPr>
          <w:rFonts w:ascii="Times New Roman" w:hAnsi="Times New Roman" w:cs="Times New Roman"/>
          <w:sz w:val="26"/>
          <w:szCs w:val="26"/>
          <w:lang w:val="vi-VN"/>
        </w:rPr>
        <w:t>Hình</w:t>
      </w:r>
      <w:r w:rsidR="007B44C7">
        <w:rPr>
          <w:rFonts w:ascii="Times New Roman" w:hAnsi="Times New Roman" w:cs="Times New Roman"/>
          <w:sz w:val="26"/>
          <w:szCs w:val="26"/>
          <w:lang w:val="vi-VN"/>
        </w:rPr>
        <w:t xml:space="preserve"> 18</w:t>
      </w:r>
      <w:r w:rsidRPr="0073776D">
        <w:rPr>
          <w:rFonts w:ascii="Times New Roman" w:hAnsi="Times New Roman" w:cs="Times New Roman"/>
          <w:sz w:val="26"/>
          <w:szCs w:val="26"/>
          <w:lang w:val="vi-VN"/>
        </w:rPr>
        <w:t>: Kết quả sau khi thực thi lệnh kiểm tra ./test.py</w:t>
      </w:r>
    </w:p>
    <w:p w14:paraId="49E570D8" w14:textId="77777777" w:rsidR="009B241C" w:rsidRDefault="009B241C" w:rsidP="00CD5BD4">
      <w:pPr>
        <w:rPr>
          <w:rFonts w:ascii="Times New Roman" w:hAnsi="Times New Roman" w:cs="Times New Roman"/>
          <w:sz w:val="26"/>
          <w:szCs w:val="26"/>
          <w:lang w:val="vi-VN"/>
        </w:rPr>
      </w:pPr>
    </w:p>
    <w:p w14:paraId="7C3CB4BA" w14:textId="77777777" w:rsidR="009B241C" w:rsidRDefault="009B241C" w:rsidP="009B241C">
      <w:pPr>
        <w:rPr>
          <w:rFonts w:ascii="Times New Roman" w:hAnsi="Times New Roman" w:cs="Times New Roman"/>
          <w:sz w:val="26"/>
          <w:szCs w:val="26"/>
          <w:lang w:val="vi-VN"/>
        </w:rPr>
      </w:pPr>
      <w:r w:rsidRPr="00525A7F">
        <w:rPr>
          <w:rFonts w:ascii="Times New Roman" w:hAnsi="Times New Roman" w:cs="Times New Roman"/>
          <w:sz w:val="26"/>
          <w:szCs w:val="26"/>
          <w:lang w:val="vi-VN"/>
        </w:rPr>
        <w:t>1.2.2 Thực thi dự án</w:t>
      </w:r>
    </w:p>
    <w:p w14:paraId="4CC8E11E"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lang w:val="vi-VN"/>
        </w:rPr>
        <w:t>Thực thi source code vanet-routing-compare.cc để mô phỏng các mobility khác nhau</w:t>
      </w:r>
    </w:p>
    <w:p w14:paraId="517117E9" w14:textId="77777777" w:rsidR="00E32BB4" w:rsidRPr="00525A7F" w:rsidRDefault="00E32BB4" w:rsidP="00E32BB4">
      <w:pPr>
        <w:rPr>
          <w:rFonts w:ascii="Times New Roman" w:hAnsi="Times New Roman" w:cs="Times New Roman"/>
          <w:noProof/>
          <w:lang w:val="vi-VN"/>
        </w:rPr>
      </w:pPr>
      <w:r w:rsidRPr="00525A7F">
        <w:rPr>
          <w:rFonts w:ascii="Times New Roman" w:hAnsi="Times New Roman" w:cs="Times New Roman"/>
          <w:noProof/>
          <w:lang w:val="vi-VN"/>
        </w:rPr>
        <w:t>Các thư viện được khai báo</w:t>
      </w:r>
    </w:p>
    <w:p w14:paraId="7AAF2194"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noProof/>
          <w:lang w:val="vi-VN"/>
        </w:rPr>
        <w:drawing>
          <wp:anchor distT="0" distB="0" distL="114300" distR="114300" simplePos="0" relativeHeight="251658240" behindDoc="1" locked="0" layoutInCell="1" allowOverlap="1" wp14:anchorId="21696CE1" wp14:editId="6482BA8B">
            <wp:simplePos x="0" y="0"/>
            <wp:positionH relativeFrom="margin">
              <wp:posOffset>331694</wp:posOffset>
            </wp:positionH>
            <wp:positionV relativeFrom="paragraph">
              <wp:posOffset>91776</wp:posOffset>
            </wp:positionV>
            <wp:extent cx="7346091" cy="5033496"/>
            <wp:effectExtent l="0" t="0" r="0" b="15240"/>
            <wp:wrapNone/>
            <wp:docPr id="633653302"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page">
              <wp14:pctWidth>0</wp14:pctWidth>
            </wp14:sizeRelH>
            <wp14:sizeRelV relativeFrom="page">
              <wp14:pctHeight>0</wp14:pctHeight>
            </wp14:sizeRelV>
          </wp:anchor>
        </w:drawing>
      </w:r>
    </w:p>
    <w:p w14:paraId="2BA82619" w14:textId="77777777" w:rsidR="00E32BB4" w:rsidRPr="00525A7F" w:rsidRDefault="00E32BB4" w:rsidP="00E32BB4">
      <w:pPr>
        <w:rPr>
          <w:rFonts w:ascii="Times New Roman" w:hAnsi="Times New Roman" w:cs="Times New Roman"/>
          <w:lang w:val="vi-VN"/>
        </w:rPr>
      </w:pPr>
    </w:p>
    <w:p w14:paraId="6CCA6652"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rPr>
        <w:t>#include &lt;fstream&gt;</w:t>
      </w:r>
      <w:r w:rsidRPr="00525A7F">
        <w:rPr>
          <w:rFonts w:ascii="Times New Roman" w:hAnsi="Times New Roman" w:cs="Times New Roman"/>
        </w:rPr>
        <w:br/>
        <w:t>#include &lt;iostream&gt;</w:t>
      </w:r>
      <w:r w:rsidRPr="00525A7F">
        <w:rPr>
          <w:rFonts w:ascii="Times New Roman" w:hAnsi="Times New Roman" w:cs="Times New Roman"/>
        </w:rPr>
        <w:br/>
        <w:t>#include "ns3/core-module.h"</w:t>
      </w:r>
      <w:r w:rsidRPr="00525A7F">
        <w:rPr>
          <w:rFonts w:ascii="Times New Roman" w:hAnsi="Times New Roman" w:cs="Times New Roman"/>
          <w:lang w:val="vi-VN"/>
        </w:rPr>
        <w:t>/</w:t>
      </w:r>
      <w:r w:rsidRPr="00525A7F">
        <w:rPr>
          <w:rFonts w:ascii="Times New Roman" w:hAnsi="Times New Roman" w:cs="Times New Roman"/>
        </w:rPr>
        <w:br/>
        <w:t>#include "ns3/network-module.h"</w:t>
      </w:r>
      <w:r w:rsidRPr="00525A7F">
        <w:rPr>
          <w:rFonts w:ascii="Times New Roman" w:hAnsi="Times New Roman" w:cs="Times New Roman"/>
          <w:lang w:val="vi-VN"/>
        </w:rPr>
        <w:t>/</w:t>
      </w:r>
      <w:r w:rsidRPr="00525A7F">
        <w:rPr>
          <w:rFonts w:ascii="Times New Roman" w:hAnsi="Times New Roman" w:cs="Times New Roman"/>
        </w:rPr>
        <w:br/>
        <w:t>#include "ns3/internet-module.h"</w:t>
      </w:r>
      <w:r w:rsidRPr="00525A7F">
        <w:rPr>
          <w:rFonts w:ascii="Times New Roman" w:hAnsi="Times New Roman" w:cs="Times New Roman"/>
          <w:lang w:val="vi-VN"/>
        </w:rPr>
        <w:t>/</w:t>
      </w:r>
      <w:r w:rsidRPr="00525A7F">
        <w:rPr>
          <w:rFonts w:ascii="Times New Roman" w:hAnsi="Times New Roman" w:cs="Times New Roman"/>
        </w:rPr>
        <w:br/>
        <w:t>#include "ns3/mobility-module.h"</w:t>
      </w:r>
      <w:r w:rsidRPr="00525A7F">
        <w:rPr>
          <w:rFonts w:ascii="Times New Roman" w:hAnsi="Times New Roman" w:cs="Times New Roman"/>
        </w:rPr>
        <w:br/>
        <w:t>#include "ns3/wifi-module.h"</w:t>
      </w:r>
      <w:r w:rsidRPr="00525A7F">
        <w:rPr>
          <w:rFonts w:ascii="Times New Roman" w:hAnsi="Times New Roman" w:cs="Times New Roman"/>
          <w:lang w:val="vi-VN"/>
        </w:rPr>
        <w:t>/</w:t>
      </w:r>
      <w:r w:rsidRPr="00525A7F">
        <w:rPr>
          <w:rFonts w:ascii="Times New Roman" w:hAnsi="Times New Roman" w:cs="Times New Roman"/>
        </w:rPr>
        <w:br/>
        <w:t>#include "ns3/aodv-module.h"</w:t>
      </w:r>
      <w:r w:rsidRPr="00525A7F">
        <w:rPr>
          <w:rFonts w:ascii="Times New Roman" w:hAnsi="Times New Roman" w:cs="Times New Roman"/>
        </w:rPr>
        <w:br/>
        <w:t>#include "ns3/olsr-module.h"</w:t>
      </w:r>
      <w:r w:rsidRPr="00525A7F">
        <w:rPr>
          <w:rFonts w:ascii="Times New Roman" w:hAnsi="Times New Roman" w:cs="Times New Roman"/>
        </w:rPr>
        <w:br/>
        <w:t>#include "ns3/dsdv-module.h"</w:t>
      </w:r>
      <w:r w:rsidRPr="00525A7F">
        <w:rPr>
          <w:rFonts w:ascii="Times New Roman" w:hAnsi="Times New Roman" w:cs="Times New Roman"/>
        </w:rPr>
        <w:br/>
      </w:r>
      <w:r w:rsidRPr="00525A7F">
        <w:rPr>
          <w:rFonts w:ascii="Times New Roman" w:hAnsi="Times New Roman" w:cs="Times New Roman"/>
        </w:rPr>
        <w:lastRenderedPageBreak/>
        <w:t>#include "ns3/dsr-module.h"</w:t>
      </w:r>
      <w:r w:rsidRPr="00525A7F">
        <w:rPr>
          <w:rFonts w:ascii="Times New Roman" w:hAnsi="Times New Roman" w:cs="Times New Roman"/>
        </w:rPr>
        <w:br/>
        <w:t>#include "ns3/applications-module.h"</w:t>
      </w:r>
      <w:r w:rsidRPr="00525A7F">
        <w:rPr>
          <w:rFonts w:ascii="Times New Roman" w:hAnsi="Times New Roman" w:cs="Times New Roman"/>
        </w:rPr>
        <w:br/>
        <w:t>#include "ns3/itu-r-1411-los-propagation-loss-model.h"</w:t>
      </w:r>
      <w:r w:rsidRPr="00525A7F">
        <w:rPr>
          <w:rFonts w:ascii="Times New Roman" w:hAnsi="Times New Roman" w:cs="Times New Roman"/>
        </w:rPr>
        <w:br/>
        <w:t>#include "ns3/ocb-wifi-mac.h"</w:t>
      </w:r>
      <w:r w:rsidRPr="00525A7F">
        <w:rPr>
          <w:rFonts w:ascii="Times New Roman" w:hAnsi="Times New Roman" w:cs="Times New Roman"/>
        </w:rPr>
        <w:br/>
        <w:t>#include "ns3/wifi-80211p-helper.h"</w:t>
      </w:r>
      <w:r w:rsidRPr="00525A7F">
        <w:rPr>
          <w:rFonts w:ascii="Times New Roman" w:hAnsi="Times New Roman" w:cs="Times New Roman"/>
        </w:rPr>
        <w:br/>
        <w:t>#include "ns3/wave-mac-helper.h"</w:t>
      </w:r>
      <w:r w:rsidRPr="00525A7F">
        <w:rPr>
          <w:rFonts w:ascii="Times New Roman" w:hAnsi="Times New Roman" w:cs="Times New Roman"/>
        </w:rPr>
        <w:br/>
        <w:t>#include "ns3/flow-monitor-module.h"</w:t>
      </w:r>
      <w:r w:rsidRPr="00525A7F">
        <w:rPr>
          <w:rFonts w:ascii="Times New Roman" w:hAnsi="Times New Roman" w:cs="Times New Roman"/>
        </w:rPr>
        <w:br/>
        <w:t>#include "ns3/config-store-module.h"</w:t>
      </w:r>
      <w:r w:rsidRPr="00525A7F">
        <w:rPr>
          <w:rFonts w:ascii="Times New Roman" w:hAnsi="Times New Roman" w:cs="Times New Roman"/>
        </w:rPr>
        <w:br/>
        <w:t>#include "ns3/integer.h"</w:t>
      </w:r>
      <w:r w:rsidRPr="00525A7F">
        <w:rPr>
          <w:rFonts w:ascii="Times New Roman" w:hAnsi="Times New Roman" w:cs="Times New Roman"/>
        </w:rPr>
        <w:br/>
        <w:t>#include "ns3/wave-bsm-helper.h"</w:t>
      </w:r>
      <w:r w:rsidRPr="00525A7F">
        <w:rPr>
          <w:rFonts w:ascii="Times New Roman" w:hAnsi="Times New Roman" w:cs="Times New Roman"/>
        </w:rPr>
        <w:br/>
        <w:t>#include "ns3/wave-helper.h"</w:t>
      </w:r>
    </w:p>
    <w:p w14:paraId="2BC43E71"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rPr>
        <w:t>ns3/core-module.h:</w:t>
      </w:r>
    </w:p>
    <w:p w14:paraId="7C016232" w14:textId="7960DE79" w:rsidR="00E32BB4" w:rsidRPr="00525A7F" w:rsidRDefault="00E32BB4" w:rsidP="00E32BB4">
      <w:pPr>
        <w:rPr>
          <w:rFonts w:ascii="Times New Roman" w:hAnsi="Times New Roman" w:cs="Times New Roman"/>
          <w:lang w:val="vi-VN"/>
        </w:rPr>
      </w:pPr>
      <w:r w:rsidRPr="00525A7F">
        <w:rPr>
          <w:rFonts w:ascii="Times New Roman" w:hAnsi="Times New Roman" w:cs="Times New Roman"/>
        </w:rPr>
        <w:t xml:space="preserve"> Đây là module lõi (core) của NS-3, cung cấp các lớp và chức năng cơ bản của NS-3 như thời gian (time), sự kiện (events), bộ mô phỏng (simulator), các thành phần cơ bản của hệ thống mạng và các công cụ cần thiết để xây dựng các cấu trúc và hoạt động cơ bản của mạng</w:t>
      </w:r>
    </w:p>
    <w:p w14:paraId="5C2116A4"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rPr>
        <w:t xml:space="preserve">ns3/network-module.h: </w:t>
      </w:r>
    </w:p>
    <w:p w14:paraId="7C6E82CB"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rPr>
        <w:t xml:space="preserve">Module này cung cấp các lớp đại diện cho các thành phần mạng cơ bản như gói tin (Packet), giao diện mạng (Network Interface), thiết bị mạng (Net Device), và nút mạng (Node). Đây là lớp trung gian giữa lõi của NS-3 và các giao thức mạng, cho phép các gói tin di chuyển giữa các thiết bị trong mạng. </w:t>
      </w:r>
    </w:p>
    <w:p w14:paraId="369C9132"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rPr>
        <w:t>ns3/internet-module.h:</w:t>
      </w:r>
    </w:p>
    <w:p w14:paraId="2F7AF0EC"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rPr>
        <w:t xml:space="preserve"> Đây là module cung cấp các giao thức và chức năng của mạng Internet, bao gồm giao thức IP (Internet Protocol), TCP (Transmission Control Protocol), UDP (User Datagram Protocol), và các tính năng khác như NAT (Network Address Translation). Nó cho phép các ứng dụng truyền dữ liệu trên mạng và mô phỏng các hoạt động dựa trên các giao thức chuẩn.</w:t>
      </w:r>
    </w:p>
    <w:p w14:paraId="1A796BB2"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rPr>
        <w:t>ns3/wifi-module.h</w:t>
      </w:r>
    </w:p>
    <w:p w14:paraId="3F255CF6"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rPr>
        <w:t>Chứa các lớp để mô phỏng mạng Wi-Fi, bao gồm các tiêu chuẩn 802.11a/b/g/n/ac. Cung cấp các lớp như WifiHelper, WifiPhy, và WifiMac để cài đặt các thông số vật lý (PHY) và điều khiển truy cập (MAC) cho các thiết bị Wi-Fi, giúp mô phỏng các môi trường mạng không dây như Wi-Fi trong mô hình.</w:t>
      </w:r>
    </w:p>
    <w:p w14:paraId="059F5306" w14:textId="77777777" w:rsidR="00510BD3" w:rsidRDefault="00510BD3" w:rsidP="00E32BB4">
      <w:pPr>
        <w:rPr>
          <w:rFonts w:ascii="Times New Roman" w:hAnsi="Times New Roman" w:cs="Times New Roman"/>
          <w:lang w:val="vi-VN"/>
        </w:rPr>
      </w:pPr>
    </w:p>
    <w:p w14:paraId="6C6AD058" w14:textId="77777777" w:rsidR="00510BD3" w:rsidRDefault="00510BD3" w:rsidP="00E32BB4">
      <w:pPr>
        <w:rPr>
          <w:rFonts w:ascii="Times New Roman" w:hAnsi="Times New Roman" w:cs="Times New Roman"/>
          <w:lang w:val="vi-VN"/>
        </w:rPr>
      </w:pPr>
    </w:p>
    <w:p w14:paraId="02830564" w14:textId="77777777" w:rsidR="00510BD3" w:rsidRDefault="00510BD3" w:rsidP="00E32BB4">
      <w:pPr>
        <w:rPr>
          <w:rFonts w:ascii="Times New Roman" w:hAnsi="Times New Roman" w:cs="Times New Roman"/>
          <w:lang w:val="vi-VN"/>
        </w:rPr>
      </w:pPr>
    </w:p>
    <w:p w14:paraId="0150B328" w14:textId="77777777" w:rsidR="00510BD3" w:rsidRPr="00510BD3" w:rsidRDefault="00510BD3" w:rsidP="00E32BB4">
      <w:pPr>
        <w:rPr>
          <w:rFonts w:ascii="Times New Roman" w:hAnsi="Times New Roman" w:cs="Times New Roman"/>
          <w:lang w:val="vi-VN"/>
        </w:rPr>
      </w:pPr>
    </w:p>
    <w:p w14:paraId="176C2648"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rPr>
        <w:lastRenderedPageBreak/>
        <w:t>ns3/mobility-module.h:</w:t>
      </w:r>
    </w:p>
    <w:p w14:paraId="2B0554A0" w14:textId="77777777" w:rsidR="00E32BB4" w:rsidRPr="00525A7F" w:rsidRDefault="00E32BB4" w:rsidP="00E32BB4">
      <w:pPr>
        <w:numPr>
          <w:ilvl w:val="0"/>
          <w:numId w:val="11"/>
        </w:numPr>
        <w:spacing w:line="278" w:lineRule="auto"/>
        <w:rPr>
          <w:rFonts w:ascii="Times New Roman" w:hAnsi="Times New Roman" w:cs="Times New Roman"/>
        </w:rPr>
      </w:pPr>
      <w:r w:rsidRPr="00525A7F">
        <w:rPr>
          <w:rFonts w:ascii="Times New Roman" w:hAnsi="Times New Roman" w:cs="Times New Roman"/>
        </w:rPr>
        <w:t xml:space="preserve"> Cung cấp các công cụ để mô phỏng chuyển động của các nút mạng trong không gian (như các xe trong mạng VANET).</w:t>
      </w:r>
    </w:p>
    <w:p w14:paraId="068C4802" w14:textId="77777777" w:rsidR="00E32BB4" w:rsidRPr="00525A7F" w:rsidRDefault="00E32BB4" w:rsidP="00E32BB4">
      <w:pPr>
        <w:numPr>
          <w:ilvl w:val="0"/>
          <w:numId w:val="11"/>
        </w:numPr>
        <w:spacing w:line="278" w:lineRule="auto"/>
        <w:rPr>
          <w:rFonts w:ascii="Times New Roman" w:hAnsi="Times New Roman" w:cs="Times New Roman"/>
        </w:rPr>
      </w:pPr>
      <w:r w:rsidRPr="00525A7F">
        <w:rPr>
          <w:rFonts w:ascii="Times New Roman" w:hAnsi="Times New Roman" w:cs="Times New Roman"/>
        </w:rPr>
        <w:t>Chức năng: Cho phép bạn định nghĩa các mô hình di chuyển như di chuyển ngẫu nhiên, mô phỏng các tuyến đường di chuyển của các phương tiện, hoặc các mô hình di chuyển theo các đường phố.</w:t>
      </w:r>
    </w:p>
    <w:p w14:paraId="4EB32BF3"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rPr>
        <w:t>ns3/aodv-module.h:</w:t>
      </w:r>
    </w:p>
    <w:p w14:paraId="4AA9DE19" w14:textId="77777777" w:rsidR="00E32BB4" w:rsidRPr="00525A7F" w:rsidRDefault="00E32BB4" w:rsidP="00E32BB4">
      <w:pPr>
        <w:numPr>
          <w:ilvl w:val="0"/>
          <w:numId w:val="12"/>
        </w:numPr>
        <w:spacing w:line="278" w:lineRule="auto"/>
        <w:rPr>
          <w:rFonts w:ascii="Times New Roman" w:hAnsi="Times New Roman" w:cs="Times New Roman"/>
        </w:rPr>
      </w:pPr>
      <w:r w:rsidRPr="00525A7F">
        <w:rPr>
          <w:rFonts w:ascii="Times New Roman" w:hAnsi="Times New Roman" w:cs="Times New Roman"/>
        </w:rPr>
        <w:t xml:space="preserve"> Cung cấp giao thức định tuyến AODV (Ad hoc On-Demand Distance Vector).</w:t>
      </w:r>
    </w:p>
    <w:p w14:paraId="71BA303B"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rPr>
        <w:t>ns3/olsr-module.h:</w:t>
      </w:r>
    </w:p>
    <w:p w14:paraId="0ED94EC2" w14:textId="77777777" w:rsidR="00E32BB4" w:rsidRPr="00525A7F" w:rsidRDefault="00E32BB4" w:rsidP="00E32BB4">
      <w:pPr>
        <w:numPr>
          <w:ilvl w:val="0"/>
          <w:numId w:val="13"/>
        </w:numPr>
        <w:spacing w:line="278" w:lineRule="auto"/>
        <w:rPr>
          <w:rFonts w:ascii="Times New Roman" w:hAnsi="Times New Roman" w:cs="Times New Roman"/>
        </w:rPr>
      </w:pPr>
      <w:r w:rsidRPr="00525A7F">
        <w:rPr>
          <w:rFonts w:ascii="Times New Roman" w:hAnsi="Times New Roman" w:cs="Times New Roman"/>
        </w:rPr>
        <w:t xml:space="preserve"> Cung cấp giao thức định tuyến OLSR (Optimized Link State Routing).</w:t>
      </w:r>
    </w:p>
    <w:p w14:paraId="41AF1DC0"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rPr>
        <w:t>ns3/dsdv-module.h:</w:t>
      </w:r>
    </w:p>
    <w:p w14:paraId="76152E35" w14:textId="77777777" w:rsidR="00E32BB4" w:rsidRPr="00525A7F" w:rsidRDefault="00E32BB4" w:rsidP="00E32BB4">
      <w:pPr>
        <w:numPr>
          <w:ilvl w:val="0"/>
          <w:numId w:val="14"/>
        </w:numPr>
        <w:spacing w:line="278" w:lineRule="auto"/>
        <w:rPr>
          <w:rFonts w:ascii="Times New Roman" w:hAnsi="Times New Roman" w:cs="Times New Roman"/>
        </w:rPr>
      </w:pPr>
      <w:r w:rsidRPr="00525A7F">
        <w:rPr>
          <w:rFonts w:ascii="Times New Roman" w:hAnsi="Times New Roman" w:cs="Times New Roman"/>
        </w:rPr>
        <w:t xml:space="preserve"> Cung cấp giao thức định tuyến DSDV (Destination Sequenced Distance Vector).</w:t>
      </w:r>
    </w:p>
    <w:p w14:paraId="259A90D4"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rPr>
        <w:t>ns3/dsr-module.h:</w:t>
      </w:r>
    </w:p>
    <w:p w14:paraId="2C205DA1" w14:textId="324182D2" w:rsidR="00E32BB4" w:rsidRPr="00510BD3" w:rsidRDefault="00E32BB4" w:rsidP="00E32BB4">
      <w:pPr>
        <w:numPr>
          <w:ilvl w:val="0"/>
          <w:numId w:val="15"/>
        </w:numPr>
        <w:spacing w:line="278" w:lineRule="auto"/>
        <w:rPr>
          <w:rFonts w:ascii="Times New Roman" w:hAnsi="Times New Roman" w:cs="Times New Roman"/>
        </w:rPr>
      </w:pPr>
      <w:r w:rsidRPr="00525A7F">
        <w:rPr>
          <w:rFonts w:ascii="Times New Roman" w:hAnsi="Times New Roman" w:cs="Times New Roman"/>
        </w:rPr>
        <w:t xml:space="preserve"> Cung cấp giao thức định tuyến DSR (Dynamic Source Routing).</w:t>
      </w:r>
    </w:p>
    <w:p w14:paraId="70B4B58A"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rPr>
        <w:t>ns3/applications-module.h:</w:t>
      </w:r>
    </w:p>
    <w:p w14:paraId="5FA556FB" w14:textId="77777777" w:rsidR="00E32BB4" w:rsidRPr="00525A7F" w:rsidRDefault="00E32BB4" w:rsidP="00E32BB4">
      <w:pPr>
        <w:numPr>
          <w:ilvl w:val="0"/>
          <w:numId w:val="16"/>
        </w:numPr>
        <w:spacing w:line="278" w:lineRule="auto"/>
        <w:rPr>
          <w:rFonts w:ascii="Times New Roman" w:hAnsi="Times New Roman" w:cs="Times New Roman"/>
        </w:rPr>
      </w:pPr>
      <w:r w:rsidRPr="00525A7F">
        <w:rPr>
          <w:rFonts w:ascii="Times New Roman" w:hAnsi="Times New Roman" w:cs="Times New Roman"/>
        </w:rPr>
        <w:t xml:space="preserve"> Cung cấp các ứng dụng mạng để sử dụng trong mô phỏng.</w:t>
      </w:r>
    </w:p>
    <w:p w14:paraId="6506D218"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rPr>
        <w:t>ns3/itu-r-1411-los-propagation-loss-model.h:</w:t>
      </w:r>
    </w:p>
    <w:p w14:paraId="51B6C6AC" w14:textId="77777777" w:rsidR="00E32BB4" w:rsidRPr="00525A7F" w:rsidRDefault="00E32BB4" w:rsidP="00E32BB4">
      <w:pPr>
        <w:numPr>
          <w:ilvl w:val="0"/>
          <w:numId w:val="17"/>
        </w:numPr>
        <w:spacing w:line="278" w:lineRule="auto"/>
        <w:rPr>
          <w:rFonts w:ascii="Times New Roman" w:hAnsi="Times New Roman" w:cs="Times New Roman"/>
        </w:rPr>
      </w:pPr>
      <w:r w:rsidRPr="00525A7F">
        <w:rPr>
          <w:rFonts w:ascii="Times New Roman" w:hAnsi="Times New Roman" w:cs="Times New Roman"/>
        </w:rPr>
        <w:t xml:space="preserve"> Cung cấp mô hình suy giảm tín hiệu theo chuẩn ITU-R 1411 (Line-of-Sight).</w:t>
      </w:r>
    </w:p>
    <w:p w14:paraId="6BF09A29"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rPr>
        <w:t>ns3/ocb-wifi-mac.h:</w:t>
      </w:r>
    </w:p>
    <w:p w14:paraId="08570365" w14:textId="77777777" w:rsidR="00E32BB4" w:rsidRPr="00525A7F" w:rsidRDefault="00E32BB4" w:rsidP="00E32BB4">
      <w:pPr>
        <w:numPr>
          <w:ilvl w:val="0"/>
          <w:numId w:val="18"/>
        </w:numPr>
        <w:spacing w:line="278" w:lineRule="auto"/>
        <w:rPr>
          <w:rFonts w:ascii="Times New Roman" w:hAnsi="Times New Roman" w:cs="Times New Roman"/>
        </w:rPr>
      </w:pPr>
      <w:r w:rsidRPr="00525A7F">
        <w:rPr>
          <w:rFonts w:ascii="Times New Roman" w:hAnsi="Times New Roman" w:cs="Times New Roman"/>
        </w:rPr>
        <w:t xml:space="preserve"> Cung cấp giao thức MAC cho mạng Wi-Fi sử dụng chế độ OCB (Outside the Context of a Basic Service Set).</w:t>
      </w:r>
    </w:p>
    <w:p w14:paraId="0D29EDC5"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rPr>
        <w:t>ns3/wifi-80211p-helper.h:</w:t>
      </w:r>
    </w:p>
    <w:p w14:paraId="1C935B43" w14:textId="77777777" w:rsidR="00E32BB4" w:rsidRPr="00525A7F" w:rsidRDefault="00E32BB4" w:rsidP="00E32BB4">
      <w:pPr>
        <w:numPr>
          <w:ilvl w:val="0"/>
          <w:numId w:val="19"/>
        </w:numPr>
        <w:spacing w:line="278" w:lineRule="auto"/>
        <w:rPr>
          <w:rFonts w:ascii="Times New Roman" w:hAnsi="Times New Roman" w:cs="Times New Roman"/>
        </w:rPr>
      </w:pPr>
      <w:r w:rsidRPr="00525A7F">
        <w:rPr>
          <w:rFonts w:ascii="Times New Roman" w:hAnsi="Times New Roman" w:cs="Times New Roman"/>
        </w:rPr>
        <w:t xml:space="preserve"> Cung cấp các trợ giúp để cấu hình giao thức 802.11p, chuẩn dành riêng cho giao tiếp V2X (Vehicle-to-Everything).</w:t>
      </w:r>
    </w:p>
    <w:p w14:paraId="5C20D1C2"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rPr>
        <w:t>ns3/wave-mac-helper.h:</w:t>
      </w:r>
    </w:p>
    <w:p w14:paraId="721BF70F" w14:textId="77777777" w:rsidR="00E32BB4" w:rsidRPr="00525A7F" w:rsidRDefault="00E32BB4" w:rsidP="00E32BB4">
      <w:pPr>
        <w:numPr>
          <w:ilvl w:val="0"/>
          <w:numId w:val="20"/>
        </w:numPr>
        <w:spacing w:line="278" w:lineRule="auto"/>
        <w:rPr>
          <w:rFonts w:ascii="Times New Roman" w:hAnsi="Times New Roman" w:cs="Times New Roman"/>
        </w:rPr>
      </w:pPr>
      <w:r w:rsidRPr="00525A7F">
        <w:rPr>
          <w:rFonts w:ascii="Times New Roman" w:hAnsi="Times New Roman" w:cs="Times New Roman"/>
        </w:rPr>
        <w:t xml:space="preserve"> Cung cấp các trợ giúp cấu hình giao thức MAC cho mạng sử dụng chuẩn IEEE 802.11p (Wave).</w:t>
      </w:r>
    </w:p>
    <w:p w14:paraId="35E1F6C2"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rPr>
        <w:t>ns3/flow-monitor-module.h:</w:t>
      </w:r>
    </w:p>
    <w:p w14:paraId="38C43124" w14:textId="77777777" w:rsidR="00E32BB4" w:rsidRPr="00525A7F" w:rsidRDefault="00E32BB4" w:rsidP="00E32BB4">
      <w:pPr>
        <w:numPr>
          <w:ilvl w:val="0"/>
          <w:numId w:val="21"/>
        </w:numPr>
        <w:spacing w:line="278" w:lineRule="auto"/>
        <w:rPr>
          <w:rFonts w:ascii="Times New Roman" w:hAnsi="Times New Roman" w:cs="Times New Roman"/>
        </w:rPr>
      </w:pPr>
      <w:r w:rsidRPr="00525A7F">
        <w:rPr>
          <w:rFonts w:ascii="Times New Roman" w:hAnsi="Times New Roman" w:cs="Times New Roman"/>
        </w:rPr>
        <w:t xml:space="preserve"> Cung cấp các công cụ để giám sát và phân tích lưu lượng mạng trong mô phỏng.</w:t>
      </w:r>
    </w:p>
    <w:p w14:paraId="599E028D"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rPr>
        <w:lastRenderedPageBreak/>
        <w:t>ns3/config-store-module.h:</w:t>
      </w:r>
    </w:p>
    <w:p w14:paraId="1DD4B836" w14:textId="77777777" w:rsidR="00E32BB4" w:rsidRPr="00525A7F" w:rsidRDefault="00E32BB4" w:rsidP="00E32BB4">
      <w:pPr>
        <w:numPr>
          <w:ilvl w:val="0"/>
          <w:numId w:val="22"/>
        </w:numPr>
        <w:spacing w:line="278" w:lineRule="auto"/>
        <w:rPr>
          <w:rFonts w:ascii="Times New Roman" w:hAnsi="Times New Roman" w:cs="Times New Roman"/>
        </w:rPr>
      </w:pPr>
      <w:r w:rsidRPr="00525A7F">
        <w:rPr>
          <w:rFonts w:ascii="Times New Roman" w:hAnsi="Times New Roman" w:cs="Times New Roman"/>
        </w:rPr>
        <w:t xml:space="preserve"> Cung cấp các công cụ để lưu trữ và khôi phục các cấu hình mô phỏng.</w:t>
      </w:r>
    </w:p>
    <w:p w14:paraId="04ABB30E"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rPr>
        <w:t>ns3/integer.h:</w:t>
      </w:r>
    </w:p>
    <w:p w14:paraId="4A00E5D8" w14:textId="77777777" w:rsidR="00E32BB4" w:rsidRPr="00525A7F" w:rsidRDefault="00E32BB4" w:rsidP="00E32BB4">
      <w:pPr>
        <w:numPr>
          <w:ilvl w:val="0"/>
          <w:numId w:val="23"/>
        </w:numPr>
        <w:spacing w:line="278" w:lineRule="auto"/>
        <w:rPr>
          <w:rFonts w:ascii="Times New Roman" w:hAnsi="Times New Roman" w:cs="Times New Roman"/>
        </w:rPr>
      </w:pPr>
      <w:r w:rsidRPr="00525A7F">
        <w:rPr>
          <w:rFonts w:ascii="Times New Roman" w:hAnsi="Times New Roman" w:cs="Times New Roman"/>
        </w:rPr>
        <w:t xml:space="preserve"> Cung cấp các lớp và phương thức liên quan đến kiểu dữ liệu số nguyên.</w:t>
      </w:r>
    </w:p>
    <w:p w14:paraId="1F7E6D6E"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rPr>
        <w:t>ns3/wave-bsm-helper.h:</w:t>
      </w:r>
    </w:p>
    <w:p w14:paraId="5038E642" w14:textId="77777777" w:rsidR="00E32BB4" w:rsidRPr="00525A7F" w:rsidRDefault="00E32BB4" w:rsidP="00E32BB4">
      <w:pPr>
        <w:numPr>
          <w:ilvl w:val="0"/>
          <w:numId w:val="24"/>
        </w:numPr>
        <w:spacing w:line="278" w:lineRule="auto"/>
        <w:rPr>
          <w:rFonts w:ascii="Times New Roman" w:hAnsi="Times New Roman" w:cs="Times New Roman"/>
        </w:rPr>
      </w:pPr>
      <w:r w:rsidRPr="00525A7F">
        <w:rPr>
          <w:rFonts w:ascii="Times New Roman" w:hAnsi="Times New Roman" w:cs="Times New Roman"/>
        </w:rPr>
        <w:t xml:space="preserve"> Cung cấp các trợ giúp để cấu hình và gửi các Broadcast Safety Messages (BSM) trong mạng xe cộ.</w:t>
      </w:r>
    </w:p>
    <w:p w14:paraId="31E64EE4"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rPr>
        <w:t>ns3/wave-helper.h:</w:t>
      </w:r>
    </w:p>
    <w:p w14:paraId="6B6D3D4B" w14:textId="77777777" w:rsidR="00E32BB4" w:rsidRPr="00525A7F" w:rsidRDefault="00E32BB4" w:rsidP="00E32BB4">
      <w:pPr>
        <w:numPr>
          <w:ilvl w:val="0"/>
          <w:numId w:val="25"/>
        </w:numPr>
        <w:spacing w:line="278" w:lineRule="auto"/>
        <w:rPr>
          <w:rFonts w:ascii="Times New Roman" w:hAnsi="Times New Roman" w:cs="Times New Roman"/>
        </w:rPr>
      </w:pPr>
      <w:r w:rsidRPr="00525A7F">
        <w:rPr>
          <w:rFonts w:ascii="Times New Roman" w:hAnsi="Times New Roman" w:cs="Times New Roman"/>
        </w:rPr>
        <w:t xml:space="preserve"> Cung cấp các công cụ để hỗ trợ các mô hình giao tiếp sử dụng chuẩn Wave (giao tiếp giữa các phương tiện trong mạng VANET).</w:t>
      </w:r>
    </w:p>
    <w:p w14:paraId="58D5567D" w14:textId="77777777" w:rsidR="00E32BB4" w:rsidRPr="00525A7F" w:rsidRDefault="00E32BB4" w:rsidP="00E32BB4">
      <w:pPr>
        <w:rPr>
          <w:rFonts w:ascii="Times New Roman" w:hAnsi="Times New Roman" w:cs="Times New Roman"/>
          <w:lang w:val="vi-VN"/>
        </w:rPr>
      </w:pPr>
    </w:p>
    <w:p w14:paraId="0B63D726" w14:textId="77777777" w:rsidR="00E32BB4" w:rsidRPr="00525A7F" w:rsidRDefault="00E32BB4" w:rsidP="00E32BB4">
      <w:pPr>
        <w:rPr>
          <w:rFonts w:ascii="Times New Roman" w:hAnsi="Times New Roman" w:cs="Times New Roman"/>
          <w:lang w:val="vi-VN"/>
        </w:rPr>
      </w:pPr>
    </w:p>
    <w:p w14:paraId="10418933" w14:textId="77777777" w:rsidR="00E32BB4" w:rsidRPr="00525A7F" w:rsidRDefault="00E32BB4" w:rsidP="00E32BB4">
      <w:pPr>
        <w:rPr>
          <w:rFonts w:ascii="Times New Roman" w:hAnsi="Times New Roman" w:cs="Times New Roman"/>
          <w:lang w:val="vi-VN"/>
        </w:rPr>
      </w:pPr>
    </w:p>
    <w:p w14:paraId="3D392C70" w14:textId="77777777" w:rsidR="00E32BB4" w:rsidRPr="00525A7F" w:rsidRDefault="00E32BB4" w:rsidP="00E32BB4">
      <w:pPr>
        <w:rPr>
          <w:rFonts w:ascii="Times New Roman" w:hAnsi="Times New Roman" w:cs="Times New Roman"/>
          <w:lang w:val="vi-VN"/>
        </w:rPr>
      </w:pPr>
    </w:p>
    <w:p w14:paraId="556AA665" w14:textId="77777777" w:rsidR="00E32BB4" w:rsidRPr="00525A7F" w:rsidRDefault="00E32BB4" w:rsidP="00E32BB4">
      <w:pPr>
        <w:rPr>
          <w:rFonts w:ascii="Times New Roman" w:hAnsi="Times New Roman" w:cs="Times New Roman"/>
          <w:lang w:val="vi-VN"/>
        </w:rPr>
      </w:pPr>
    </w:p>
    <w:p w14:paraId="777E4522"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lang w:val="vi-VN"/>
        </w:rPr>
        <w:t>Các class</w:t>
      </w:r>
    </w:p>
    <w:p w14:paraId="422F1E64"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noProof/>
          <w:lang w:val="vi-VN"/>
        </w:rPr>
        <w:drawing>
          <wp:inline distT="0" distB="0" distL="0" distR="0" wp14:anchorId="063B594A" wp14:editId="2DDD29DA">
            <wp:extent cx="2657846" cy="266737"/>
            <wp:effectExtent l="0" t="0" r="9525" b="0"/>
            <wp:docPr id="4129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4434" name=""/>
                    <pic:cNvPicPr/>
                  </pic:nvPicPr>
                  <pic:blipFill>
                    <a:blip r:embed="rId30"/>
                    <a:stretch>
                      <a:fillRect/>
                    </a:stretch>
                  </pic:blipFill>
                  <pic:spPr>
                    <a:xfrm>
                      <a:off x="0" y="0"/>
                      <a:ext cx="2657846" cy="266737"/>
                    </a:xfrm>
                    <a:prstGeom prst="rect">
                      <a:avLst/>
                    </a:prstGeom>
                  </pic:spPr>
                </pic:pic>
              </a:graphicData>
            </a:graphic>
          </wp:inline>
        </w:drawing>
      </w:r>
    </w:p>
    <w:p w14:paraId="24ADB1AE"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lang w:val="vi-VN"/>
        </w:rPr>
        <w:t>class này giúp lưu và tải text đơn giản hơn</w:t>
      </w:r>
    </w:p>
    <w:p w14:paraId="36862166"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noProof/>
          <w:lang w:val="vi-VN"/>
        </w:rPr>
        <w:drawing>
          <wp:inline distT="0" distB="0" distL="0" distR="0" wp14:anchorId="189B4BFE" wp14:editId="18BF00CE">
            <wp:extent cx="3553321" cy="257211"/>
            <wp:effectExtent l="0" t="0" r="0" b="9525"/>
            <wp:docPr id="35473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30168" name=""/>
                    <pic:cNvPicPr/>
                  </pic:nvPicPr>
                  <pic:blipFill>
                    <a:blip r:embed="rId31"/>
                    <a:stretch>
                      <a:fillRect/>
                    </a:stretch>
                  </pic:blipFill>
                  <pic:spPr>
                    <a:xfrm>
                      <a:off x="0" y="0"/>
                      <a:ext cx="3553321" cy="257211"/>
                    </a:xfrm>
                    <a:prstGeom prst="rect">
                      <a:avLst/>
                    </a:prstGeom>
                  </pic:spPr>
                </pic:pic>
              </a:graphicData>
            </a:graphic>
          </wp:inline>
        </w:drawing>
      </w:r>
    </w:p>
    <w:p w14:paraId="52BC20F1"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rPr>
        <w:t>Lớp </w:t>
      </w:r>
      <w:hyperlink r:id="rId32" w:tooltip="Lớp RoutingHelper tạo dữ liệu định tuyến giữa các nút (phương tiện) và sử dụng lớp RoutingStats..." w:history="1">
        <w:r w:rsidRPr="00525A7F">
          <w:rPr>
            <w:rStyle w:val="Siuktni"/>
            <w:rFonts w:ascii="Times New Roman" w:hAnsi="Times New Roman" w:cs="Times New Roman"/>
            <w:b/>
            <w:bCs/>
            <w:color w:val="auto"/>
          </w:rPr>
          <w:t>RoutingHelper</w:t>
        </w:r>
      </w:hyperlink>
      <w:r w:rsidRPr="00525A7F">
        <w:rPr>
          <w:rFonts w:ascii="Times New Roman" w:hAnsi="Times New Roman" w:cs="Times New Roman"/>
        </w:rPr>
        <w:t> tạo dữ liệu định tuyến giữa các nút (phương tiện) và sử dụng lớp </w:t>
      </w:r>
      <w:hyperlink r:id="rId33" w:tooltip="Lớp RoutingStats quản lý việc thu thập số liệu thống kê về dữ liệu định tuyến (gói dữ liệu ứng dụng và byte ..." w:history="1">
        <w:r w:rsidRPr="00525A7F">
          <w:rPr>
            <w:rStyle w:val="Siuktni"/>
            <w:rFonts w:ascii="Times New Roman" w:hAnsi="Times New Roman" w:cs="Times New Roman"/>
            <w:b/>
            <w:bCs/>
            <w:color w:val="auto"/>
          </w:rPr>
          <w:t>RoutingStats</w:t>
        </w:r>
      </w:hyperlink>
      <w:r w:rsidRPr="00525A7F">
        <w:rPr>
          <w:rFonts w:ascii="Times New Roman" w:hAnsi="Times New Roman" w:cs="Times New Roman"/>
        </w:rPr>
        <w:t> để thu thập số liệu thống kê về dữ liệu định tuyến (gói dữ liệu ứng dụng và số lượng byte).</w:t>
      </w:r>
    </w:p>
    <w:p w14:paraId="1648A40E"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noProof/>
          <w:lang w:val="vi-VN"/>
        </w:rPr>
        <w:drawing>
          <wp:inline distT="0" distB="0" distL="0" distR="0" wp14:anchorId="728E94C8" wp14:editId="62EEB477">
            <wp:extent cx="2210108" cy="266737"/>
            <wp:effectExtent l="0" t="0" r="0" b="0"/>
            <wp:docPr id="17772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6459" name=""/>
                    <pic:cNvPicPr/>
                  </pic:nvPicPr>
                  <pic:blipFill>
                    <a:blip r:embed="rId34"/>
                    <a:stretch>
                      <a:fillRect/>
                    </a:stretch>
                  </pic:blipFill>
                  <pic:spPr>
                    <a:xfrm>
                      <a:off x="0" y="0"/>
                      <a:ext cx="2210108" cy="266737"/>
                    </a:xfrm>
                    <a:prstGeom prst="rect">
                      <a:avLst/>
                    </a:prstGeom>
                  </pic:spPr>
                </pic:pic>
              </a:graphicData>
            </a:graphic>
          </wp:inline>
        </w:drawing>
      </w:r>
    </w:p>
    <w:p w14:paraId="7BCA7324"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rPr>
        <w:t>Lớp </w:t>
      </w:r>
      <w:hyperlink r:id="rId35" w:tooltip="Lớp RoutingStats quản lý việc thu thập số liệu thống kê về dữ liệu định tuyến (gói dữ liệu ứng dụng và byte ..." w:history="1">
        <w:r w:rsidRPr="00525A7F">
          <w:rPr>
            <w:rStyle w:val="Siuktni"/>
            <w:rFonts w:ascii="Times New Roman" w:hAnsi="Times New Roman" w:cs="Times New Roman"/>
            <w:b/>
            <w:bCs/>
            <w:color w:val="auto"/>
          </w:rPr>
          <w:t>RoutingStats</w:t>
        </w:r>
      </w:hyperlink>
      <w:r w:rsidRPr="00525A7F">
        <w:rPr>
          <w:rFonts w:ascii="Times New Roman" w:hAnsi="Times New Roman" w:cs="Times New Roman"/>
        </w:rPr>
        <w:t> quản lý việc thu thập số liệu thống kê về dữ liệu định tuyến (gói dữ liệu ứng dụng và số lượng byte) cho mạng lưới xe cộ.</w:t>
      </w:r>
    </w:p>
    <w:p w14:paraId="20B025EA"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noProof/>
          <w:lang w:val="vi-VN"/>
        </w:rPr>
        <w:drawing>
          <wp:inline distT="0" distB="0" distL="0" distR="0" wp14:anchorId="7A8E2426" wp14:editId="3A0DCDBA">
            <wp:extent cx="4534533" cy="276264"/>
            <wp:effectExtent l="0" t="0" r="0" b="9525"/>
            <wp:docPr id="49945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59983" name=""/>
                    <pic:cNvPicPr/>
                  </pic:nvPicPr>
                  <pic:blipFill>
                    <a:blip r:embed="rId36"/>
                    <a:stretch>
                      <a:fillRect/>
                    </a:stretch>
                  </pic:blipFill>
                  <pic:spPr>
                    <a:xfrm>
                      <a:off x="0" y="0"/>
                      <a:ext cx="4534533" cy="276264"/>
                    </a:xfrm>
                    <a:prstGeom prst="rect">
                      <a:avLst/>
                    </a:prstGeom>
                  </pic:spPr>
                </pic:pic>
              </a:graphicData>
            </a:graphic>
          </wp:inline>
        </w:drawing>
      </w:r>
    </w:p>
    <w:p w14:paraId="20AB42F9"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rPr>
        <w:t>Lớp </w:t>
      </w:r>
      <w:hyperlink r:id="rId37" w:tooltip="Lớp VanetRoutingExperiment triển khai một ứng dụng wifi cho phép thực hiện các thử nghiệm định tuyến VANET một cách dễ dàng..." w:history="1">
        <w:r w:rsidRPr="00525A7F">
          <w:rPr>
            <w:rStyle w:val="Siuktni"/>
            <w:rFonts w:ascii="Times New Roman" w:hAnsi="Times New Roman" w:cs="Times New Roman"/>
            <w:b/>
            <w:bCs/>
            <w:color w:val="auto"/>
          </w:rPr>
          <w:t>VanetRoutingExperiment</w:t>
        </w:r>
      </w:hyperlink>
      <w:r w:rsidRPr="00525A7F">
        <w:rPr>
          <w:rFonts w:ascii="Times New Roman" w:hAnsi="Times New Roman" w:cs="Times New Roman"/>
        </w:rPr>
        <w:t> triển khai ứng dụng wifi cho phép mô phỏng các thử nghiệm định tuyến VANET.</w:t>
      </w:r>
    </w:p>
    <w:p w14:paraId="65351070"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lang w:val="vi-VN"/>
        </w:rPr>
        <w:lastRenderedPageBreak/>
        <w:t>Các tham số có thể thay đổi khi mô phỏng</w:t>
      </w:r>
    </w:p>
    <w:p w14:paraId="3FC48B8E"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m_port</w:t>
      </w:r>
      <w:r w:rsidRPr="00525A7F">
        <w:rPr>
          <w:rFonts w:ascii="Times New Roman" w:hAnsi="Times New Roman" w:cs="Times New Roman"/>
        </w:rPr>
        <w:t>: Cổng (port) sử dụng cho giao tiếp UDP hoặc TCP trong mô phỏng.</w:t>
      </w:r>
    </w:p>
    <w:p w14:paraId="722A8B84"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m_CSVfileName</w:t>
      </w:r>
      <w:r w:rsidRPr="00525A7F">
        <w:rPr>
          <w:rFonts w:ascii="Times New Roman" w:hAnsi="Times New Roman" w:cs="Times New Roman"/>
        </w:rPr>
        <w:t>: Tên tệp CSV để lưu kết quả của mô phỏng.</w:t>
      </w:r>
    </w:p>
    <w:p w14:paraId="65374B59"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m_CSVfileName2</w:t>
      </w:r>
      <w:r w:rsidRPr="00525A7F">
        <w:rPr>
          <w:rFonts w:ascii="Times New Roman" w:hAnsi="Times New Roman" w:cs="Times New Roman"/>
        </w:rPr>
        <w:t>: Tệp CSV phụ để lưu thêm kết quả.</w:t>
      </w:r>
    </w:p>
    <w:p w14:paraId="1552940A"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m_nSinks</w:t>
      </w:r>
      <w:r w:rsidRPr="00525A7F">
        <w:rPr>
          <w:rFonts w:ascii="Times New Roman" w:hAnsi="Times New Roman" w:cs="Times New Roman"/>
        </w:rPr>
        <w:t>: Số lượng các "sink" (nút nhận) trong mô phỏng.</w:t>
      </w:r>
    </w:p>
    <w:p w14:paraId="1C05FD08"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m_protocolName</w:t>
      </w:r>
      <w:r w:rsidRPr="00525A7F">
        <w:rPr>
          <w:rFonts w:ascii="Times New Roman" w:hAnsi="Times New Roman" w:cs="Times New Roman"/>
        </w:rPr>
        <w:t>: Tên giao thức định tuyến được sử dụng trong mô phỏng (AODV, OLSR, v.v.).</w:t>
      </w:r>
    </w:p>
    <w:p w14:paraId="2CC8D4A1"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m_txp</w:t>
      </w:r>
      <w:r w:rsidRPr="00525A7F">
        <w:rPr>
          <w:rFonts w:ascii="Times New Roman" w:hAnsi="Times New Roman" w:cs="Times New Roman"/>
        </w:rPr>
        <w:t>: Công suất truyền (Transmission Power) của các nút mạng, được đo bằng dBm.</w:t>
      </w:r>
    </w:p>
    <w:p w14:paraId="2F91EB39"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m_traceMobility</w:t>
      </w:r>
      <w:r w:rsidRPr="00525A7F">
        <w:rPr>
          <w:rFonts w:ascii="Times New Roman" w:hAnsi="Times New Roman" w:cs="Times New Roman"/>
        </w:rPr>
        <w:t>: Xác định liệu có theo dõi chuyển động của các nút mạng hay không.</w:t>
      </w:r>
    </w:p>
    <w:p w14:paraId="0BF9AF2B"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m_protocol</w:t>
      </w:r>
      <w:r w:rsidRPr="00525A7F">
        <w:rPr>
          <w:rFonts w:ascii="Times New Roman" w:hAnsi="Times New Roman" w:cs="Times New Roman"/>
        </w:rPr>
        <w:t>: Chỉ số giao thức định tuyến. Ví dụ, 2 có thể chỉ AODV.</w:t>
      </w:r>
    </w:p>
    <w:p w14:paraId="04C1C6B6"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m_lossModel</w:t>
      </w:r>
      <w:r w:rsidRPr="00525A7F">
        <w:rPr>
          <w:rFonts w:ascii="Times New Roman" w:hAnsi="Times New Roman" w:cs="Times New Roman"/>
        </w:rPr>
        <w:t>: Mô hình mất mát tín hiệu được sử dụng. Ví dụ, 3 có thể chỉ mô hình suy giảm tín hiệu đặc biệt (ITU).</w:t>
      </w:r>
    </w:p>
    <w:p w14:paraId="18F0EF8A"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m_fading</w:t>
      </w:r>
      <w:r w:rsidRPr="00525A7F">
        <w:rPr>
          <w:rFonts w:ascii="Times New Roman" w:hAnsi="Times New Roman" w:cs="Times New Roman"/>
        </w:rPr>
        <w:t>: Điều này xác định xem có sử dụng fading (hiện tượng suy giảm tín hiệu ngẫu nhiên) hay không. 0 có thể chỉ sử dụng mô hình đường truyền line-of-sight (LOS).</w:t>
      </w:r>
    </w:p>
    <w:p w14:paraId="6E22362E"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m_lossModelName</w:t>
      </w:r>
      <w:r w:rsidRPr="00525A7F">
        <w:rPr>
          <w:rFonts w:ascii="Times New Roman" w:hAnsi="Times New Roman" w:cs="Times New Roman"/>
        </w:rPr>
        <w:t>: Tên của mô hình suy giảm tín hiệu nếu có.</w:t>
      </w:r>
    </w:p>
    <w:p w14:paraId="318573A1"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m_phyMode</w:t>
      </w:r>
      <w:r w:rsidRPr="00525A7F">
        <w:rPr>
          <w:rFonts w:ascii="Times New Roman" w:hAnsi="Times New Roman" w:cs="Times New Roman"/>
        </w:rPr>
        <w:t>: Chế độ vật lý (PHY mode) được sử dụng cho truyền thông không dây, như 6 Mbps với băng thông 10 MHz.</w:t>
      </w:r>
    </w:p>
    <w:p w14:paraId="67B1B723"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m_80211mode</w:t>
      </w:r>
      <w:r w:rsidRPr="00525A7F">
        <w:rPr>
          <w:rFonts w:ascii="Times New Roman" w:hAnsi="Times New Roman" w:cs="Times New Roman"/>
        </w:rPr>
        <w:t>: Chế độ mạng Wi-Fi 802.11, ví dụ 1 có thể chỉ chế độ 802.11p cho giao tiếp V2X.</w:t>
      </w:r>
    </w:p>
    <w:p w14:paraId="27CB96C7"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m_traceFile</w:t>
      </w:r>
      <w:r w:rsidRPr="00525A7F">
        <w:rPr>
          <w:rFonts w:ascii="Times New Roman" w:hAnsi="Times New Roman" w:cs="Times New Roman"/>
        </w:rPr>
        <w:t>: Tên tệp để lưu thông tin theo dõi trong quá trình mô phỏng.</w:t>
      </w:r>
    </w:p>
    <w:p w14:paraId="48641AB2"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m_logFile</w:t>
      </w:r>
      <w:r w:rsidRPr="00525A7F">
        <w:rPr>
          <w:rFonts w:ascii="Times New Roman" w:hAnsi="Times New Roman" w:cs="Times New Roman"/>
        </w:rPr>
        <w:t>: Tên tệp nhật ký (log file) dùng để lưu các sự kiện trong mô phỏng.</w:t>
      </w:r>
    </w:p>
    <w:p w14:paraId="436106AA"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m_mobility</w:t>
      </w:r>
      <w:r w:rsidRPr="00525A7F">
        <w:rPr>
          <w:rFonts w:ascii="Times New Roman" w:hAnsi="Times New Roman" w:cs="Times New Roman"/>
        </w:rPr>
        <w:t>: Chế độ di chuyển của các nút mạng, có thể là di chuyển ngẫu nhiên hoặc theo kịch bản.</w:t>
      </w:r>
    </w:p>
    <w:p w14:paraId="7C498617"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m_nNodes</w:t>
      </w:r>
      <w:r w:rsidRPr="00525A7F">
        <w:rPr>
          <w:rFonts w:ascii="Times New Roman" w:hAnsi="Times New Roman" w:cs="Times New Roman"/>
        </w:rPr>
        <w:t>: Số lượng nút trong mạng, ví dụ: số xe trong mô phỏng VANET.</w:t>
      </w:r>
    </w:p>
    <w:p w14:paraId="2BAA147F"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m_TotalSimTime</w:t>
      </w:r>
      <w:r w:rsidRPr="00525A7F">
        <w:rPr>
          <w:rFonts w:ascii="Times New Roman" w:hAnsi="Times New Roman" w:cs="Times New Roman"/>
        </w:rPr>
        <w:t>: Thời gian tổng cộng của mô phỏng (tính bằng giây).</w:t>
      </w:r>
    </w:p>
    <w:p w14:paraId="36E11498"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m_rate</w:t>
      </w:r>
      <w:r w:rsidRPr="00525A7F">
        <w:rPr>
          <w:rFonts w:ascii="Times New Roman" w:hAnsi="Times New Roman" w:cs="Times New Roman"/>
        </w:rPr>
        <w:t>: Tốc độ truyền dữ liệu của các ứng dụng mạng, ví dụ: 2048 bps.</w:t>
      </w:r>
    </w:p>
    <w:p w14:paraId="73DFD77E"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m_phyModeB</w:t>
      </w:r>
      <w:r w:rsidRPr="00525A7F">
        <w:rPr>
          <w:rFonts w:ascii="Times New Roman" w:hAnsi="Times New Roman" w:cs="Times New Roman"/>
        </w:rPr>
        <w:t>: Chế độ PHY khác, ví dụ: tốc độ 11 Mbps với DSSS (Direct Sequence Spread Spectrum).</w:t>
      </w:r>
    </w:p>
    <w:p w14:paraId="6D5AF987"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m_trName</w:t>
      </w:r>
      <w:r w:rsidRPr="00525A7F">
        <w:rPr>
          <w:rFonts w:ascii="Times New Roman" w:hAnsi="Times New Roman" w:cs="Times New Roman"/>
        </w:rPr>
        <w:t>: Tên kịch bản mô phỏng hoặc tên bài toán.</w:t>
      </w:r>
    </w:p>
    <w:p w14:paraId="56239A84"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lastRenderedPageBreak/>
        <w:t>m_nodeSpeed</w:t>
      </w:r>
      <w:r w:rsidRPr="00525A7F">
        <w:rPr>
          <w:rFonts w:ascii="Times New Roman" w:hAnsi="Times New Roman" w:cs="Times New Roman"/>
        </w:rPr>
        <w:t>: Tốc độ di chuyển của các nút mạng (km/h).</w:t>
      </w:r>
    </w:p>
    <w:p w14:paraId="2EEB9824"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m_nodePause</w:t>
      </w:r>
      <w:r w:rsidRPr="00525A7F">
        <w:rPr>
          <w:rFonts w:ascii="Times New Roman" w:hAnsi="Times New Roman" w:cs="Times New Roman"/>
        </w:rPr>
        <w:t>: Thời gian tạm dừng giữa các đoạn di chuyển của các nút mạng.</w:t>
      </w:r>
    </w:p>
    <w:p w14:paraId="1F385CEB"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m_wavePacketSize</w:t>
      </w:r>
      <w:r w:rsidRPr="00525A7F">
        <w:rPr>
          <w:rFonts w:ascii="Times New Roman" w:hAnsi="Times New Roman" w:cs="Times New Roman"/>
        </w:rPr>
        <w:t>: Kích thước gói tin trong mạng Wave, thường dùng trong giao tiếp VANET (200 byte).</w:t>
      </w:r>
    </w:p>
    <w:p w14:paraId="505173EB"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m_waveInterval</w:t>
      </w:r>
      <w:r w:rsidRPr="00525A7F">
        <w:rPr>
          <w:rFonts w:ascii="Times New Roman" w:hAnsi="Times New Roman" w:cs="Times New Roman"/>
        </w:rPr>
        <w:t>: Khoảng thời gian giữa các gói tin Wave được gửi đi.</w:t>
      </w:r>
    </w:p>
    <w:p w14:paraId="5FD8E253"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m_verbose</w:t>
      </w:r>
      <w:r w:rsidRPr="00525A7F">
        <w:rPr>
          <w:rFonts w:ascii="Times New Roman" w:hAnsi="Times New Roman" w:cs="Times New Roman"/>
        </w:rPr>
        <w:t>: Mức độ chi tiết của thông báo ghi lại trong quá trình mô phỏng.</w:t>
      </w:r>
    </w:p>
    <w:p w14:paraId="1E6F6FD5"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m_scenario</w:t>
      </w:r>
      <w:r w:rsidRPr="00525A7F">
        <w:rPr>
          <w:rFonts w:ascii="Times New Roman" w:hAnsi="Times New Roman" w:cs="Times New Roman"/>
        </w:rPr>
        <w:t>: Xác định loại kịch bản mô phỏng. 1 có thể là một kịch bản VANET cụ thể.</w:t>
      </w:r>
    </w:p>
    <w:p w14:paraId="34220483"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m_gpsAccuracyNs</w:t>
      </w:r>
      <w:r w:rsidRPr="00525A7F">
        <w:rPr>
          <w:rFonts w:ascii="Times New Roman" w:hAnsi="Times New Roman" w:cs="Times New Roman"/>
        </w:rPr>
        <w:t>: Độ chính xác của thông tin GPS cho các nút (40 ns).</w:t>
      </w:r>
    </w:p>
    <w:p w14:paraId="1813F008"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m_txMaxDelayMs</w:t>
      </w:r>
      <w:r w:rsidRPr="00525A7F">
        <w:rPr>
          <w:rFonts w:ascii="Times New Roman" w:hAnsi="Times New Roman" w:cs="Times New Roman"/>
        </w:rPr>
        <w:t>: Độ trễ tối đa trong việc truyền gói tin (10 ms).</w:t>
      </w:r>
    </w:p>
    <w:p w14:paraId="4FEC1F99"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m_routingTables</w:t>
      </w:r>
      <w:r w:rsidRPr="00525A7F">
        <w:rPr>
          <w:rFonts w:ascii="Times New Roman" w:hAnsi="Times New Roman" w:cs="Times New Roman"/>
        </w:rPr>
        <w:t>: Xác định có sử dụng bảng định tuyến hay không.</w:t>
      </w:r>
    </w:p>
    <w:p w14:paraId="30850F5E"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m_asciiTrace</w:t>
      </w:r>
      <w:r w:rsidRPr="00525A7F">
        <w:rPr>
          <w:rFonts w:ascii="Times New Roman" w:hAnsi="Times New Roman" w:cs="Times New Roman"/>
        </w:rPr>
        <w:t>: Có ghi lại thông tin dưới dạng tệp ASCII hay không.</w:t>
      </w:r>
    </w:p>
    <w:p w14:paraId="7BAB5A5E"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m_pcap</w:t>
      </w:r>
      <w:r w:rsidRPr="00525A7F">
        <w:rPr>
          <w:rFonts w:ascii="Times New Roman" w:hAnsi="Times New Roman" w:cs="Times New Roman"/>
        </w:rPr>
        <w:t>: Có ghi lại các gói tin dưới định dạng pcap không.</w:t>
      </w:r>
    </w:p>
    <w:p w14:paraId="77B6C474"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m_loadConfigFilename</w:t>
      </w:r>
      <w:r w:rsidRPr="00525A7F">
        <w:rPr>
          <w:rFonts w:ascii="Times New Roman" w:hAnsi="Times New Roman" w:cs="Times New Roman"/>
        </w:rPr>
        <w:t>: Tên tệp cấu hình để tải các tham số của mô phỏng.</w:t>
      </w:r>
    </w:p>
    <w:p w14:paraId="399B7D2B"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m_saveConfigFilename</w:t>
      </w:r>
      <w:r w:rsidRPr="00525A7F">
        <w:rPr>
          <w:rFonts w:ascii="Times New Roman" w:hAnsi="Times New Roman" w:cs="Times New Roman"/>
        </w:rPr>
        <w:t>: Tên tệp để lưu cấu hình mô phỏng.</w:t>
      </w:r>
    </w:p>
    <w:p w14:paraId="1D1DAB2C"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m_log</w:t>
      </w:r>
      <w:r w:rsidRPr="00525A7F">
        <w:rPr>
          <w:rFonts w:ascii="Times New Roman" w:hAnsi="Times New Roman" w:cs="Times New Roman"/>
        </w:rPr>
        <w:t>: Cấu hình mức độ ghi nhật ký trong quá trình mô phỏng.</w:t>
      </w:r>
    </w:p>
    <w:p w14:paraId="163C7494"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m_streamIndex</w:t>
      </w:r>
      <w:r w:rsidRPr="00525A7F">
        <w:rPr>
          <w:rFonts w:ascii="Times New Roman" w:hAnsi="Times New Roman" w:cs="Times New Roman"/>
        </w:rPr>
        <w:t>: Chỉ số của luồng dữ liệu trong mô phỏng.</w:t>
      </w:r>
    </w:p>
    <w:p w14:paraId="28511115"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m_adhocTxNodes</w:t>
      </w:r>
      <w:r w:rsidRPr="00525A7F">
        <w:rPr>
          <w:rFonts w:ascii="Times New Roman" w:hAnsi="Times New Roman" w:cs="Times New Roman"/>
        </w:rPr>
        <w:t>: Danh sách các nút mạng ad-hoc có thể gửi dữ liệu.</w:t>
      </w:r>
    </w:p>
    <w:p w14:paraId="490918C3"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m_txSafetyRange1</w:t>
      </w:r>
      <w:r w:rsidRPr="00525A7F">
        <w:rPr>
          <w:rFonts w:ascii="Times New Roman" w:hAnsi="Times New Roman" w:cs="Times New Roman"/>
        </w:rPr>
        <w:t xml:space="preserve"> đến </w:t>
      </w:r>
      <w:r w:rsidRPr="00525A7F">
        <w:rPr>
          <w:rFonts w:ascii="Times New Roman" w:hAnsi="Times New Roman" w:cs="Times New Roman"/>
          <w:b/>
          <w:bCs/>
        </w:rPr>
        <w:t>m_txSafetyRange10</w:t>
      </w:r>
      <w:r w:rsidRPr="00525A7F">
        <w:rPr>
          <w:rFonts w:ascii="Times New Roman" w:hAnsi="Times New Roman" w:cs="Times New Roman"/>
        </w:rPr>
        <w:t>: Các phạm vi truyền tín hiệu an toàn, từ 50 m đến 500 m. Đây có thể là các phạm vi xác định khả năng truyền thông tin giữa các phương tiện trong mô phỏng VANET.</w:t>
      </w:r>
    </w:p>
    <w:p w14:paraId="7D07CB46"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m_txSafetyRanges</w:t>
      </w:r>
      <w:r w:rsidRPr="00525A7F">
        <w:rPr>
          <w:rFonts w:ascii="Times New Roman" w:hAnsi="Times New Roman" w:cs="Times New Roman"/>
        </w:rPr>
        <w:t>: Danh sách các phạm vi truyền tín hiệu an toàn.</w:t>
      </w:r>
    </w:p>
    <w:p w14:paraId="2F0E45D9" w14:textId="77777777" w:rsidR="00E32BB4" w:rsidRPr="00525A7F" w:rsidRDefault="00E32BB4" w:rsidP="00E32BB4">
      <w:pPr>
        <w:spacing w:line="278" w:lineRule="auto"/>
        <w:rPr>
          <w:rFonts w:ascii="Times New Roman" w:hAnsi="Times New Roman" w:cs="Times New Roman"/>
        </w:rPr>
      </w:pPr>
      <w:r w:rsidRPr="00525A7F">
        <w:rPr>
          <w:rFonts w:ascii="Times New Roman" w:hAnsi="Times New Roman" w:cs="Times New Roman"/>
          <w:b/>
          <w:bCs/>
        </w:rPr>
        <w:t>m_exp</w:t>
      </w:r>
      <w:r w:rsidRPr="00525A7F">
        <w:rPr>
          <w:rFonts w:ascii="Times New Roman" w:hAnsi="Times New Roman" w:cs="Times New Roman"/>
        </w:rPr>
        <w:t>: Tên của trải nghiệm (experiment) hoặc mô phỏng.</w:t>
      </w:r>
    </w:p>
    <w:p w14:paraId="519A74C4"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rPr>
        <w:t xml:space="preserve"> </w:t>
      </w:r>
      <w:r w:rsidRPr="00525A7F">
        <w:rPr>
          <w:rFonts w:ascii="Times New Roman" w:hAnsi="Times New Roman" w:cs="Times New Roman"/>
          <w:b/>
          <w:bCs/>
        </w:rPr>
        <w:t>m_cumulativeBsmCaptureStart</w:t>
      </w:r>
      <w:r w:rsidRPr="00525A7F">
        <w:rPr>
          <w:rFonts w:ascii="Times New Roman" w:hAnsi="Times New Roman" w:cs="Times New Roman"/>
        </w:rPr>
        <w:t>: Thời gian bắt đầu của quá trình ghi nhận các thông điệp BSM (Broadcast Safety Messages).</w:t>
      </w:r>
    </w:p>
    <w:p w14:paraId="2D7E625D"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lang w:val="vi-VN"/>
        </w:rPr>
        <w:t>Các biến trên có thể được thay đổi thông qua dòng lệnh</w:t>
      </w:r>
    </w:p>
    <w:p w14:paraId="6490577C"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noProof/>
          <w:lang w:val="vi-VN"/>
        </w:rPr>
        <w:lastRenderedPageBreak/>
        <w:drawing>
          <wp:inline distT="0" distB="0" distL="0" distR="0" wp14:anchorId="3E9A1F3A" wp14:editId="39ACD8ED">
            <wp:extent cx="5943600" cy="2533650"/>
            <wp:effectExtent l="0" t="0" r="0" b="0"/>
            <wp:docPr id="1285950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50070" name="Picture 1" descr="A screen shot of a computer code&#10;&#10;Description automatically generated"/>
                    <pic:cNvPicPr/>
                  </pic:nvPicPr>
                  <pic:blipFill>
                    <a:blip r:embed="rId38"/>
                    <a:stretch>
                      <a:fillRect/>
                    </a:stretch>
                  </pic:blipFill>
                  <pic:spPr>
                    <a:xfrm>
                      <a:off x="0" y="0"/>
                      <a:ext cx="5943600" cy="2533650"/>
                    </a:xfrm>
                    <a:prstGeom prst="rect">
                      <a:avLst/>
                    </a:prstGeom>
                  </pic:spPr>
                </pic:pic>
              </a:graphicData>
            </a:graphic>
          </wp:inline>
        </w:drawing>
      </w:r>
    </w:p>
    <w:p w14:paraId="107917C0" w14:textId="77777777" w:rsidR="00E32BB4" w:rsidRPr="00525A7F" w:rsidRDefault="00E32BB4" w:rsidP="00E32BB4">
      <w:pPr>
        <w:rPr>
          <w:rFonts w:ascii="Times New Roman" w:hAnsi="Times New Roman" w:cs="Times New Roman"/>
          <w:lang w:val="vi-VN"/>
        </w:rPr>
      </w:pPr>
      <w:r w:rsidRPr="00525A7F">
        <w:rPr>
          <w:rFonts w:ascii="Times New Roman" w:hAnsi="Times New Roman" w:cs="Times New Roman"/>
          <w:noProof/>
          <w:lang w:val="vi-VN"/>
        </w:rPr>
        <w:drawing>
          <wp:inline distT="0" distB="0" distL="0" distR="0" wp14:anchorId="370AC24E" wp14:editId="32CD0BBE">
            <wp:extent cx="5943600" cy="1692275"/>
            <wp:effectExtent l="0" t="0" r="0" b="3175"/>
            <wp:docPr id="15060038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03813" name="Picture 1" descr="A screen shot of a computer code&#10;&#10;Description automatically generated"/>
                    <pic:cNvPicPr/>
                  </pic:nvPicPr>
                  <pic:blipFill>
                    <a:blip r:embed="rId39"/>
                    <a:stretch>
                      <a:fillRect/>
                    </a:stretch>
                  </pic:blipFill>
                  <pic:spPr>
                    <a:xfrm>
                      <a:off x="0" y="0"/>
                      <a:ext cx="5943600" cy="1692275"/>
                    </a:xfrm>
                    <a:prstGeom prst="rect">
                      <a:avLst/>
                    </a:prstGeom>
                  </pic:spPr>
                </pic:pic>
              </a:graphicData>
            </a:graphic>
          </wp:inline>
        </w:drawing>
      </w:r>
    </w:p>
    <w:p w14:paraId="1090E337" w14:textId="77777777" w:rsidR="00E32BB4" w:rsidRPr="00525A7F" w:rsidRDefault="00E32BB4" w:rsidP="00E32BB4">
      <w:pPr>
        <w:pStyle w:val="oancuaDanhsach"/>
        <w:ind w:left="990"/>
        <w:rPr>
          <w:rFonts w:ascii="Times New Roman" w:hAnsi="Times New Roman" w:cs="Times New Roman"/>
          <w:sz w:val="26"/>
          <w:szCs w:val="26"/>
          <w:lang w:val="vi-VN"/>
        </w:rPr>
      </w:pPr>
    </w:p>
    <w:p w14:paraId="4A3E22C6" w14:textId="77777777" w:rsidR="00E32BB4" w:rsidRPr="00525A7F" w:rsidRDefault="00E32BB4" w:rsidP="009B241C">
      <w:pPr>
        <w:rPr>
          <w:rFonts w:ascii="Times New Roman" w:hAnsi="Times New Roman" w:cs="Times New Roman"/>
          <w:sz w:val="26"/>
          <w:szCs w:val="26"/>
          <w:lang w:val="vi-VN"/>
        </w:rPr>
      </w:pPr>
    </w:p>
    <w:p w14:paraId="3FEE2D25" w14:textId="77777777" w:rsidR="009B241C" w:rsidRPr="00525A7F" w:rsidRDefault="009B241C" w:rsidP="009B241C">
      <w:pPr>
        <w:rPr>
          <w:rFonts w:ascii="Times New Roman" w:hAnsi="Times New Roman" w:cs="Times New Roman"/>
          <w:sz w:val="26"/>
          <w:szCs w:val="26"/>
          <w:lang w:val="vi-VN"/>
        </w:rPr>
      </w:pPr>
      <w:r w:rsidRPr="00525A7F">
        <w:rPr>
          <w:rFonts w:ascii="Times New Roman" w:hAnsi="Times New Roman" w:cs="Times New Roman"/>
          <w:sz w:val="26"/>
          <w:szCs w:val="26"/>
          <w:lang w:val="vi-VN"/>
        </w:rPr>
        <w:t>1.2.2.1 Thực thi Mô hình Random</w:t>
      </w:r>
      <w:r w:rsidRPr="00525A7F">
        <w:rPr>
          <w:rFonts w:ascii="Times New Roman" w:hAnsi="Times New Roman" w:cs="Times New Roman"/>
          <w:sz w:val="26"/>
          <w:szCs w:val="26"/>
        </w:rPr>
        <w:t xml:space="preserve"> </w:t>
      </w:r>
      <w:r w:rsidRPr="00525A7F">
        <w:rPr>
          <w:rFonts w:ascii="Times New Roman" w:hAnsi="Times New Roman" w:cs="Times New Roman"/>
          <w:sz w:val="26"/>
          <w:szCs w:val="26"/>
          <w:lang w:val="vi-VN"/>
        </w:rPr>
        <w:t>W</w:t>
      </w:r>
      <w:r w:rsidRPr="00525A7F">
        <w:rPr>
          <w:rFonts w:ascii="Times New Roman" w:hAnsi="Times New Roman" w:cs="Times New Roman"/>
          <w:sz w:val="26"/>
          <w:szCs w:val="26"/>
        </w:rPr>
        <w:t xml:space="preserve">alk </w:t>
      </w:r>
      <w:r w:rsidRPr="00525A7F">
        <w:rPr>
          <w:rFonts w:ascii="Times New Roman" w:hAnsi="Times New Roman" w:cs="Times New Roman"/>
          <w:sz w:val="26"/>
          <w:szCs w:val="26"/>
          <w:lang w:val="vi-VN"/>
        </w:rPr>
        <w:t>2D Mobility</w:t>
      </w:r>
    </w:p>
    <w:p w14:paraId="2F46BBBC" w14:textId="77777777" w:rsidR="009B241C" w:rsidRPr="00525A7F" w:rsidRDefault="009B241C" w:rsidP="009B241C">
      <w:pPr>
        <w:tabs>
          <w:tab w:val="center" w:pos="4680"/>
        </w:tabs>
        <w:rPr>
          <w:rFonts w:ascii="Times New Roman" w:hAnsi="Times New Roman" w:cs="Times New Roman"/>
          <w:sz w:val="26"/>
          <w:szCs w:val="26"/>
          <w:lang w:val="vi-VN"/>
        </w:rPr>
      </w:pPr>
      <w:r w:rsidRPr="00525A7F">
        <w:rPr>
          <w:rFonts w:ascii="Times New Roman" w:hAnsi="Times New Roman" w:cs="Times New Roman"/>
          <w:sz w:val="26"/>
          <w:szCs w:val="26"/>
        </w:rPr>
        <w:t xml:space="preserve">Thay đổi các tham số trong file vanet-routing-compare.cc ở hàm SetUpAdhocMobilityNodes() để phù hợp với tham số của mô hình </w:t>
      </w:r>
      <w:r w:rsidRPr="00525A7F">
        <w:rPr>
          <w:rFonts w:ascii="Times New Roman" w:hAnsi="Times New Roman" w:cs="Times New Roman"/>
          <w:sz w:val="26"/>
          <w:szCs w:val="26"/>
          <w:lang w:val="vi-VN"/>
        </w:rPr>
        <w:t>Random</w:t>
      </w:r>
      <w:r w:rsidRPr="00525A7F">
        <w:rPr>
          <w:rFonts w:ascii="Times New Roman" w:hAnsi="Times New Roman" w:cs="Times New Roman"/>
          <w:sz w:val="26"/>
          <w:szCs w:val="26"/>
        </w:rPr>
        <w:t xml:space="preserve"> </w:t>
      </w:r>
      <w:r w:rsidRPr="00525A7F">
        <w:rPr>
          <w:rFonts w:ascii="Times New Roman" w:hAnsi="Times New Roman" w:cs="Times New Roman"/>
          <w:sz w:val="26"/>
          <w:szCs w:val="26"/>
          <w:lang w:val="vi-VN"/>
        </w:rPr>
        <w:t>W</w:t>
      </w:r>
      <w:r w:rsidRPr="00525A7F">
        <w:rPr>
          <w:rFonts w:ascii="Times New Roman" w:hAnsi="Times New Roman" w:cs="Times New Roman"/>
          <w:sz w:val="26"/>
          <w:szCs w:val="26"/>
        </w:rPr>
        <w:t xml:space="preserve">alk </w:t>
      </w:r>
      <w:r w:rsidRPr="00525A7F">
        <w:rPr>
          <w:rFonts w:ascii="Times New Roman" w:hAnsi="Times New Roman" w:cs="Times New Roman"/>
          <w:sz w:val="26"/>
          <w:szCs w:val="26"/>
          <w:lang w:val="vi-VN"/>
        </w:rPr>
        <w:t>2D Mobility</w:t>
      </w:r>
      <w:r w:rsidRPr="00525A7F">
        <w:rPr>
          <w:rFonts w:ascii="Times New Roman" w:hAnsi="Times New Roman" w:cs="Times New Roman"/>
          <w:sz w:val="26"/>
          <w:szCs w:val="26"/>
        </w:rPr>
        <w:t xml:space="preserve"> để thực thi mô hình </w:t>
      </w:r>
      <w:r w:rsidRPr="00525A7F">
        <w:rPr>
          <w:rFonts w:ascii="Times New Roman" w:hAnsi="Times New Roman" w:cs="Times New Roman"/>
          <w:sz w:val="26"/>
          <w:szCs w:val="26"/>
          <w:lang w:val="vi-VN"/>
        </w:rPr>
        <w:t>Random</w:t>
      </w:r>
      <w:r w:rsidRPr="00525A7F">
        <w:rPr>
          <w:rFonts w:ascii="Times New Roman" w:hAnsi="Times New Roman" w:cs="Times New Roman"/>
          <w:sz w:val="26"/>
          <w:szCs w:val="26"/>
        </w:rPr>
        <w:t xml:space="preserve"> </w:t>
      </w:r>
      <w:r w:rsidRPr="00525A7F">
        <w:rPr>
          <w:rFonts w:ascii="Times New Roman" w:hAnsi="Times New Roman" w:cs="Times New Roman"/>
          <w:sz w:val="26"/>
          <w:szCs w:val="26"/>
          <w:lang w:val="vi-VN"/>
        </w:rPr>
        <w:t>W</w:t>
      </w:r>
      <w:r w:rsidRPr="00525A7F">
        <w:rPr>
          <w:rFonts w:ascii="Times New Roman" w:hAnsi="Times New Roman" w:cs="Times New Roman"/>
          <w:sz w:val="26"/>
          <w:szCs w:val="26"/>
        </w:rPr>
        <w:t xml:space="preserve">alk </w:t>
      </w:r>
      <w:r w:rsidRPr="00525A7F">
        <w:rPr>
          <w:rFonts w:ascii="Times New Roman" w:hAnsi="Times New Roman" w:cs="Times New Roman"/>
          <w:sz w:val="26"/>
          <w:szCs w:val="26"/>
          <w:lang w:val="vi-VN"/>
        </w:rPr>
        <w:t>2D Mobility</w:t>
      </w:r>
      <w:r w:rsidRPr="00525A7F">
        <w:rPr>
          <w:rFonts w:ascii="Times New Roman" w:hAnsi="Times New Roman" w:cs="Times New Roman"/>
          <w:sz w:val="26"/>
          <w:szCs w:val="26"/>
        </w:rPr>
        <w:t>.</w:t>
      </w:r>
    </w:p>
    <w:p w14:paraId="479CE63A" w14:textId="77777777" w:rsidR="009B241C" w:rsidRPr="00525A7F" w:rsidRDefault="009B241C" w:rsidP="009B241C">
      <w:pPr>
        <w:tabs>
          <w:tab w:val="center" w:pos="4680"/>
        </w:tabs>
        <w:jc w:val="center"/>
        <w:rPr>
          <w:rFonts w:ascii="Times New Roman" w:hAnsi="Times New Roman" w:cs="Times New Roman"/>
          <w:sz w:val="26"/>
          <w:szCs w:val="26"/>
          <w:lang w:val="vi-VN"/>
        </w:rPr>
      </w:pPr>
      <w:r w:rsidRPr="00525A7F">
        <w:rPr>
          <w:rFonts w:ascii="Times New Roman" w:hAnsi="Times New Roman" w:cs="Times New Roman"/>
          <w:noProof/>
          <w:sz w:val="26"/>
          <w:szCs w:val="26"/>
        </w:rPr>
        <w:lastRenderedPageBreak/>
        <w:drawing>
          <wp:inline distT="0" distB="0" distL="0" distR="0" wp14:anchorId="034A843D" wp14:editId="3B0B7B35">
            <wp:extent cx="3261217" cy="2112411"/>
            <wp:effectExtent l="0" t="0" r="0" b="2540"/>
            <wp:docPr id="518688851" name="Picture 5186888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88851" name="Picture 518688851"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l="3784" t="24187" r="41341" b="4724"/>
                    <a:stretch/>
                  </pic:blipFill>
                  <pic:spPr bwMode="auto">
                    <a:xfrm>
                      <a:off x="0" y="0"/>
                      <a:ext cx="3261503" cy="2112596"/>
                    </a:xfrm>
                    <a:prstGeom prst="rect">
                      <a:avLst/>
                    </a:prstGeom>
                    <a:ln>
                      <a:noFill/>
                    </a:ln>
                    <a:extLst>
                      <a:ext uri="{53640926-AAD7-44D8-BBD7-CCE9431645EC}">
                        <a14:shadowObscured xmlns:a14="http://schemas.microsoft.com/office/drawing/2010/main"/>
                      </a:ext>
                    </a:extLst>
                  </pic:spPr>
                </pic:pic>
              </a:graphicData>
            </a:graphic>
          </wp:inline>
        </w:drawing>
      </w:r>
    </w:p>
    <w:p w14:paraId="69390B1F" w14:textId="74ABA17C" w:rsidR="009B241C" w:rsidRPr="00525A7F" w:rsidRDefault="009B241C" w:rsidP="009B241C">
      <w:pPr>
        <w:tabs>
          <w:tab w:val="center" w:pos="4680"/>
        </w:tabs>
        <w:jc w:val="center"/>
        <w:rPr>
          <w:rFonts w:ascii="Times New Roman" w:hAnsi="Times New Roman" w:cs="Times New Roman"/>
          <w:sz w:val="26"/>
          <w:szCs w:val="26"/>
          <w:lang w:val="vi-VN"/>
        </w:rPr>
      </w:pPr>
      <w:r w:rsidRPr="00525A7F">
        <w:rPr>
          <w:rFonts w:ascii="Times New Roman" w:hAnsi="Times New Roman" w:cs="Times New Roman"/>
          <w:sz w:val="26"/>
          <w:szCs w:val="26"/>
          <w:lang w:val="vi-VN"/>
        </w:rPr>
        <w:t>Hình</w:t>
      </w:r>
      <w:r w:rsidR="007B44C7">
        <w:rPr>
          <w:rFonts w:ascii="Times New Roman" w:hAnsi="Times New Roman" w:cs="Times New Roman"/>
          <w:sz w:val="26"/>
          <w:szCs w:val="26"/>
          <w:lang w:val="vi-VN"/>
        </w:rPr>
        <w:t xml:space="preserve"> 19</w:t>
      </w:r>
      <w:r w:rsidRPr="00525A7F">
        <w:rPr>
          <w:rFonts w:ascii="Times New Roman" w:hAnsi="Times New Roman" w:cs="Times New Roman"/>
          <w:sz w:val="26"/>
          <w:szCs w:val="26"/>
          <w:lang w:val="vi-VN"/>
        </w:rPr>
        <w:t>: Thay đổi tham số để thực thi mô hình Random</w:t>
      </w:r>
      <w:r w:rsidRPr="00525A7F">
        <w:rPr>
          <w:rFonts w:ascii="Times New Roman" w:hAnsi="Times New Roman" w:cs="Times New Roman"/>
          <w:sz w:val="26"/>
          <w:szCs w:val="26"/>
        </w:rPr>
        <w:t xml:space="preserve"> </w:t>
      </w:r>
      <w:r w:rsidRPr="00525A7F">
        <w:rPr>
          <w:rFonts w:ascii="Times New Roman" w:hAnsi="Times New Roman" w:cs="Times New Roman"/>
          <w:sz w:val="26"/>
          <w:szCs w:val="26"/>
          <w:lang w:val="vi-VN"/>
        </w:rPr>
        <w:t>W</w:t>
      </w:r>
      <w:r w:rsidRPr="00525A7F">
        <w:rPr>
          <w:rFonts w:ascii="Times New Roman" w:hAnsi="Times New Roman" w:cs="Times New Roman"/>
          <w:sz w:val="26"/>
          <w:szCs w:val="26"/>
        </w:rPr>
        <w:t xml:space="preserve">alk </w:t>
      </w:r>
      <w:r w:rsidRPr="00525A7F">
        <w:rPr>
          <w:rFonts w:ascii="Times New Roman" w:hAnsi="Times New Roman" w:cs="Times New Roman"/>
          <w:sz w:val="26"/>
          <w:szCs w:val="26"/>
          <w:lang w:val="vi-VN"/>
        </w:rPr>
        <w:t>2D Mobility</w:t>
      </w:r>
    </w:p>
    <w:p w14:paraId="4C6C8C1D" w14:textId="77777777" w:rsidR="009B241C" w:rsidRPr="00525A7F" w:rsidRDefault="009B241C" w:rsidP="009B241C">
      <w:pPr>
        <w:tabs>
          <w:tab w:val="center" w:pos="4680"/>
        </w:tabs>
        <w:jc w:val="center"/>
        <w:rPr>
          <w:rFonts w:ascii="Times New Roman" w:hAnsi="Times New Roman" w:cs="Times New Roman"/>
          <w:sz w:val="26"/>
          <w:szCs w:val="26"/>
          <w:lang w:val="vi-VN"/>
        </w:rPr>
      </w:pPr>
    </w:p>
    <w:p w14:paraId="7B4804EE" w14:textId="20EA2B1A" w:rsidR="009B241C" w:rsidRPr="00525A7F" w:rsidRDefault="009B241C" w:rsidP="009B241C">
      <w:pPr>
        <w:tabs>
          <w:tab w:val="center" w:pos="4680"/>
        </w:tabs>
        <w:jc w:val="center"/>
        <w:rPr>
          <w:rFonts w:ascii="Times New Roman" w:hAnsi="Times New Roman" w:cs="Times New Roman"/>
          <w:sz w:val="26"/>
          <w:szCs w:val="26"/>
          <w:lang w:val="vi-VN"/>
        </w:rPr>
      </w:pPr>
      <w:r w:rsidRPr="00525A7F">
        <w:rPr>
          <w:rFonts w:ascii="Times New Roman" w:hAnsi="Times New Roman" w:cs="Times New Roman"/>
          <w:sz w:val="26"/>
          <w:szCs w:val="26"/>
          <w:lang w:val="vi-VN"/>
        </w:rPr>
        <w:t>Bảng</w:t>
      </w:r>
      <w:r w:rsidR="007B44C7">
        <w:rPr>
          <w:rFonts w:ascii="Times New Roman" w:hAnsi="Times New Roman" w:cs="Times New Roman"/>
          <w:sz w:val="26"/>
          <w:szCs w:val="26"/>
          <w:lang w:val="vi-VN"/>
        </w:rPr>
        <w:t xml:space="preserve"> 20</w:t>
      </w:r>
      <w:r w:rsidRPr="00525A7F">
        <w:rPr>
          <w:rFonts w:ascii="Times New Roman" w:hAnsi="Times New Roman" w:cs="Times New Roman"/>
          <w:sz w:val="26"/>
          <w:szCs w:val="26"/>
          <w:lang w:val="vi-VN"/>
        </w:rPr>
        <w:t>: Kết quả thực thi mô hình Random</w:t>
      </w:r>
      <w:r w:rsidRPr="00525A7F">
        <w:rPr>
          <w:rFonts w:ascii="Times New Roman" w:hAnsi="Times New Roman" w:cs="Times New Roman"/>
          <w:sz w:val="26"/>
          <w:szCs w:val="26"/>
        </w:rPr>
        <w:t xml:space="preserve"> </w:t>
      </w:r>
      <w:r w:rsidRPr="00525A7F">
        <w:rPr>
          <w:rFonts w:ascii="Times New Roman" w:hAnsi="Times New Roman" w:cs="Times New Roman"/>
          <w:sz w:val="26"/>
          <w:szCs w:val="26"/>
          <w:lang w:val="vi-VN"/>
        </w:rPr>
        <w:t>W</w:t>
      </w:r>
      <w:r w:rsidRPr="00525A7F">
        <w:rPr>
          <w:rFonts w:ascii="Times New Roman" w:hAnsi="Times New Roman" w:cs="Times New Roman"/>
          <w:sz w:val="26"/>
          <w:szCs w:val="26"/>
        </w:rPr>
        <w:t xml:space="preserve">alk </w:t>
      </w:r>
      <w:r w:rsidRPr="00525A7F">
        <w:rPr>
          <w:rFonts w:ascii="Times New Roman" w:hAnsi="Times New Roman" w:cs="Times New Roman"/>
          <w:sz w:val="26"/>
          <w:szCs w:val="26"/>
          <w:lang w:val="vi-VN"/>
        </w:rPr>
        <w:t>2D Mobility</w:t>
      </w:r>
    </w:p>
    <w:p w14:paraId="14F21AD8" w14:textId="77777777" w:rsidR="009B241C" w:rsidRPr="00525A7F" w:rsidRDefault="009B241C" w:rsidP="009B241C">
      <w:pPr>
        <w:tabs>
          <w:tab w:val="center" w:pos="4680"/>
        </w:tabs>
        <w:rPr>
          <w:rFonts w:ascii="Times New Roman" w:hAnsi="Times New Roman" w:cs="Times New Roman"/>
          <w:sz w:val="26"/>
          <w:szCs w:val="26"/>
          <w:lang w:val="vi-VN"/>
        </w:rPr>
      </w:pPr>
      <w:r w:rsidRPr="00525A7F">
        <w:rPr>
          <w:rFonts w:ascii="Times New Roman" w:hAnsi="Times New Roman" w:cs="Times New Roman"/>
          <w:noProof/>
          <w:sz w:val="26"/>
          <w:szCs w:val="26"/>
          <w:lang w:val="vi-VN"/>
        </w:rPr>
        <w:drawing>
          <wp:inline distT="0" distB="0" distL="0" distR="0" wp14:anchorId="444D5C63" wp14:editId="66DE137C">
            <wp:extent cx="5943600" cy="1687195"/>
            <wp:effectExtent l="0" t="0" r="0" b="8255"/>
            <wp:docPr id="16906540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54041" name="Picture 1" descr="A screen shot of a computer&#10;&#10;Description automatically generated"/>
                    <pic:cNvPicPr/>
                  </pic:nvPicPr>
                  <pic:blipFill>
                    <a:blip r:embed="rId41"/>
                    <a:stretch>
                      <a:fillRect/>
                    </a:stretch>
                  </pic:blipFill>
                  <pic:spPr>
                    <a:xfrm>
                      <a:off x="0" y="0"/>
                      <a:ext cx="5943600" cy="1687195"/>
                    </a:xfrm>
                    <a:prstGeom prst="rect">
                      <a:avLst/>
                    </a:prstGeom>
                  </pic:spPr>
                </pic:pic>
              </a:graphicData>
            </a:graphic>
          </wp:inline>
        </w:drawing>
      </w:r>
    </w:p>
    <w:p w14:paraId="26FC9807" w14:textId="77777777" w:rsidR="009B241C" w:rsidRPr="00525A7F" w:rsidRDefault="009B241C" w:rsidP="009B241C">
      <w:pPr>
        <w:tabs>
          <w:tab w:val="center" w:pos="4680"/>
        </w:tabs>
        <w:rPr>
          <w:rFonts w:ascii="Times New Roman" w:hAnsi="Times New Roman" w:cs="Times New Roman"/>
          <w:sz w:val="26"/>
          <w:szCs w:val="26"/>
          <w:lang w:val="vi-VN"/>
        </w:rPr>
      </w:pPr>
    </w:p>
    <w:p w14:paraId="436109ED" w14:textId="77777777" w:rsidR="009B241C" w:rsidRPr="00525A7F" w:rsidRDefault="009B241C" w:rsidP="009B241C">
      <w:pPr>
        <w:tabs>
          <w:tab w:val="center" w:pos="4680"/>
        </w:tabs>
        <w:rPr>
          <w:rFonts w:ascii="Times New Roman" w:hAnsi="Times New Roman" w:cs="Times New Roman"/>
          <w:sz w:val="26"/>
          <w:szCs w:val="26"/>
          <w:lang w:val="vi-VN"/>
        </w:rPr>
      </w:pPr>
      <w:r w:rsidRPr="00525A7F">
        <w:rPr>
          <w:rFonts w:ascii="Times New Roman" w:hAnsi="Times New Roman" w:cs="Times New Roman"/>
          <w:sz w:val="26"/>
          <w:szCs w:val="26"/>
          <w:lang w:val="vi-VN"/>
        </w:rPr>
        <w:t>Nhận xét: Do tham số tốc độ được tạo ngẫu nhiên nên số lượng gói tin nhận được trong mỗi giây (cột thứ ba: PacketReceived) thay đổi so với mô hình Constant Velocity Mobility. Vì tham số tốc độ là hằng số nên số lượng gói tin nhận được trong mỗi giây là hằng số.</w:t>
      </w:r>
    </w:p>
    <w:p w14:paraId="7CC6AA93" w14:textId="77777777" w:rsidR="009B241C" w:rsidRPr="00525A7F" w:rsidRDefault="009B241C" w:rsidP="009B241C">
      <w:pPr>
        <w:tabs>
          <w:tab w:val="center" w:pos="4680"/>
        </w:tabs>
        <w:rPr>
          <w:rFonts w:ascii="Times New Roman" w:hAnsi="Times New Roman" w:cs="Times New Roman"/>
          <w:sz w:val="26"/>
          <w:szCs w:val="26"/>
          <w:lang w:val="vi-VN"/>
        </w:rPr>
      </w:pPr>
    </w:p>
    <w:p w14:paraId="6C8AD5AA" w14:textId="77777777" w:rsidR="009B241C" w:rsidRPr="00525A7F" w:rsidRDefault="009B241C" w:rsidP="009B241C">
      <w:pPr>
        <w:tabs>
          <w:tab w:val="center" w:pos="4680"/>
        </w:tabs>
        <w:rPr>
          <w:rFonts w:ascii="Times New Roman" w:hAnsi="Times New Roman" w:cs="Times New Roman"/>
          <w:sz w:val="26"/>
          <w:szCs w:val="26"/>
          <w:lang w:val="vi-VN"/>
        </w:rPr>
      </w:pPr>
    </w:p>
    <w:p w14:paraId="2533DC29" w14:textId="77777777" w:rsidR="009B241C" w:rsidRPr="00525A7F" w:rsidRDefault="009B241C" w:rsidP="009B241C">
      <w:pPr>
        <w:tabs>
          <w:tab w:val="center" w:pos="4680"/>
        </w:tabs>
        <w:rPr>
          <w:rFonts w:ascii="Times New Roman" w:hAnsi="Times New Roman" w:cs="Times New Roman"/>
          <w:sz w:val="26"/>
          <w:szCs w:val="26"/>
          <w:lang w:val="vi-VN"/>
        </w:rPr>
      </w:pPr>
      <w:r w:rsidRPr="00525A7F">
        <w:rPr>
          <w:rFonts w:ascii="Times New Roman" w:hAnsi="Times New Roman" w:cs="Times New Roman"/>
          <w:sz w:val="26"/>
          <w:szCs w:val="26"/>
          <w:lang w:val="vi-VN"/>
        </w:rPr>
        <w:t xml:space="preserve">1.2.2.2 Thực thi Mô hình </w:t>
      </w:r>
      <w:r w:rsidRPr="00525A7F">
        <w:rPr>
          <w:rFonts w:ascii="Times New Roman" w:hAnsi="Times New Roman" w:cs="Times New Roman"/>
          <w:sz w:val="26"/>
          <w:szCs w:val="26"/>
        </w:rPr>
        <w:t xml:space="preserve">Constant </w:t>
      </w:r>
      <w:r w:rsidRPr="00525A7F">
        <w:rPr>
          <w:rFonts w:ascii="Times New Roman" w:hAnsi="Times New Roman" w:cs="Times New Roman"/>
          <w:sz w:val="26"/>
          <w:szCs w:val="26"/>
          <w:lang w:val="vi-VN"/>
        </w:rPr>
        <w:t>V</w:t>
      </w:r>
      <w:r w:rsidRPr="00525A7F">
        <w:rPr>
          <w:rFonts w:ascii="Times New Roman" w:hAnsi="Times New Roman" w:cs="Times New Roman"/>
          <w:sz w:val="26"/>
          <w:szCs w:val="26"/>
        </w:rPr>
        <w:t xml:space="preserve">elocity </w:t>
      </w:r>
      <w:r w:rsidRPr="00525A7F">
        <w:rPr>
          <w:rFonts w:ascii="Times New Roman" w:hAnsi="Times New Roman" w:cs="Times New Roman"/>
          <w:sz w:val="26"/>
          <w:szCs w:val="26"/>
          <w:lang w:val="vi-VN"/>
        </w:rPr>
        <w:t>Mobility</w:t>
      </w:r>
    </w:p>
    <w:p w14:paraId="5191DF0B" w14:textId="77777777" w:rsidR="009B241C" w:rsidRPr="00525A7F" w:rsidRDefault="009B241C" w:rsidP="009B241C">
      <w:pPr>
        <w:tabs>
          <w:tab w:val="center" w:pos="4680"/>
        </w:tabs>
        <w:rPr>
          <w:rFonts w:ascii="Times New Roman" w:hAnsi="Times New Roman" w:cs="Times New Roman"/>
          <w:sz w:val="26"/>
          <w:szCs w:val="26"/>
          <w:lang w:val="vi-VN"/>
        </w:rPr>
      </w:pPr>
      <w:r w:rsidRPr="00525A7F">
        <w:rPr>
          <w:rFonts w:ascii="Times New Roman" w:hAnsi="Times New Roman" w:cs="Times New Roman"/>
          <w:sz w:val="26"/>
          <w:szCs w:val="26"/>
        </w:rPr>
        <w:t xml:space="preserve">Thay đổi các tham số trong file vanet-routing-compare.cc ở hàm SetUpAdhocMobilityNodes() để phù hợp với tham số của mô hình </w:t>
      </w:r>
      <w:r w:rsidRPr="00525A7F">
        <w:rPr>
          <w:rFonts w:ascii="Times New Roman" w:hAnsi="Times New Roman" w:cs="Times New Roman"/>
          <w:sz w:val="26"/>
          <w:szCs w:val="26"/>
          <w:lang w:val="vi-VN"/>
        </w:rPr>
        <w:t>Random</w:t>
      </w:r>
      <w:r w:rsidRPr="00525A7F">
        <w:rPr>
          <w:rFonts w:ascii="Times New Roman" w:hAnsi="Times New Roman" w:cs="Times New Roman"/>
          <w:sz w:val="26"/>
          <w:szCs w:val="26"/>
        </w:rPr>
        <w:t xml:space="preserve"> </w:t>
      </w:r>
      <w:r w:rsidRPr="00525A7F">
        <w:rPr>
          <w:rFonts w:ascii="Times New Roman" w:hAnsi="Times New Roman" w:cs="Times New Roman"/>
          <w:sz w:val="26"/>
          <w:szCs w:val="26"/>
          <w:lang w:val="vi-VN"/>
        </w:rPr>
        <w:t>W</w:t>
      </w:r>
      <w:r w:rsidRPr="00525A7F">
        <w:rPr>
          <w:rFonts w:ascii="Times New Roman" w:hAnsi="Times New Roman" w:cs="Times New Roman"/>
          <w:sz w:val="26"/>
          <w:szCs w:val="26"/>
        </w:rPr>
        <w:t xml:space="preserve">alk </w:t>
      </w:r>
      <w:r w:rsidRPr="00525A7F">
        <w:rPr>
          <w:rFonts w:ascii="Times New Roman" w:hAnsi="Times New Roman" w:cs="Times New Roman"/>
          <w:sz w:val="26"/>
          <w:szCs w:val="26"/>
          <w:lang w:val="vi-VN"/>
        </w:rPr>
        <w:t>2D Mobility</w:t>
      </w:r>
      <w:r w:rsidRPr="00525A7F">
        <w:rPr>
          <w:rFonts w:ascii="Times New Roman" w:hAnsi="Times New Roman" w:cs="Times New Roman"/>
          <w:sz w:val="26"/>
          <w:szCs w:val="26"/>
        </w:rPr>
        <w:t xml:space="preserve"> để thực thi mô hình Constant </w:t>
      </w:r>
      <w:r w:rsidRPr="00525A7F">
        <w:rPr>
          <w:rFonts w:ascii="Times New Roman" w:hAnsi="Times New Roman" w:cs="Times New Roman"/>
          <w:sz w:val="26"/>
          <w:szCs w:val="26"/>
          <w:lang w:val="vi-VN"/>
        </w:rPr>
        <w:t>V</w:t>
      </w:r>
      <w:r w:rsidRPr="00525A7F">
        <w:rPr>
          <w:rFonts w:ascii="Times New Roman" w:hAnsi="Times New Roman" w:cs="Times New Roman"/>
          <w:sz w:val="26"/>
          <w:szCs w:val="26"/>
        </w:rPr>
        <w:t xml:space="preserve">elocity </w:t>
      </w:r>
      <w:r w:rsidRPr="00525A7F">
        <w:rPr>
          <w:rFonts w:ascii="Times New Roman" w:hAnsi="Times New Roman" w:cs="Times New Roman"/>
          <w:sz w:val="26"/>
          <w:szCs w:val="26"/>
          <w:lang w:val="vi-VN"/>
        </w:rPr>
        <w:t>Mobility</w:t>
      </w:r>
      <w:r w:rsidRPr="00525A7F">
        <w:rPr>
          <w:rFonts w:ascii="Times New Roman" w:hAnsi="Times New Roman" w:cs="Times New Roman"/>
          <w:sz w:val="26"/>
          <w:szCs w:val="26"/>
        </w:rPr>
        <w:t>.</w:t>
      </w:r>
    </w:p>
    <w:p w14:paraId="64269424" w14:textId="77777777" w:rsidR="009B241C" w:rsidRPr="00525A7F" w:rsidRDefault="009B241C" w:rsidP="009B241C">
      <w:pPr>
        <w:tabs>
          <w:tab w:val="center" w:pos="4680"/>
        </w:tabs>
        <w:rPr>
          <w:rFonts w:ascii="Times New Roman" w:hAnsi="Times New Roman" w:cs="Times New Roman"/>
          <w:sz w:val="26"/>
          <w:szCs w:val="26"/>
          <w:lang w:val="vi-VN"/>
        </w:rPr>
      </w:pPr>
    </w:p>
    <w:p w14:paraId="370E1F8A" w14:textId="77777777" w:rsidR="009B241C" w:rsidRPr="00525A7F" w:rsidRDefault="009B241C" w:rsidP="009B241C">
      <w:pPr>
        <w:tabs>
          <w:tab w:val="center" w:pos="4680"/>
        </w:tabs>
        <w:jc w:val="center"/>
        <w:rPr>
          <w:rFonts w:ascii="Times New Roman" w:hAnsi="Times New Roman" w:cs="Times New Roman"/>
          <w:sz w:val="26"/>
          <w:szCs w:val="26"/>
          <w:lang w:val="vi-VN"/>
        </w:rPr>
      </w:pPr>
      <w:r w:rsidRPr="00525A7F">
        <w:rPr>
          <w:rFonts w:ascii="Times New Roman" w:hAnsi="Times New Roman" w:cs="Times New Roman"/>
          <w:noProof/>
          <w:sz w:val="26"/>
          <w:szCs w:val="26"/>
        </w:rPr>
        <w:drawing>
          <wp:inline distT="0" distB="0" distL="0" distR="0" wp14:anchorId="709E6DDC" wp14:editId="37044D05">
            <wp:extent cx="2718429" cy="2664963"/>
            <wp:effectExtent l="0" t="0" r="6350" b="2540"/>
            <wp:docPr id="1419111244" name="Picture 14191112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11244" name="Picture 1419111244"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l="3621" t="7405" r="50638" b="2910"/>
                    <a:stretch/>
                  </pic:blipFill>
                  <pic:spPr bwMode="auto">
                    <a:xfrm>
                      <a:off x="0" y="0"/>
                      <a:ext cx="2718727" cy="2665256"/>
                    </a:xfrm>
                    <a:prstGeom prst="rect">
                      <a:avLst/>
                    </a:prstGeom>
                    <a:ln>
                      <a:noFill/>
                    </a:ln>
                    <a:extLst>
                      <a:ext uri="{53640926-AAD7-44D8-BBD7-CCE9431645EC}">
                        <a14:shadowObscured xmlns:a14="http://schemas.microsoft.com/office/drawing/2010/main"/>
                      </a:ext>
                    </a:extLst>
                  </pic:spPr>
                </pic:pic>
              </a:graphicData>
            </a:graphic>
          </wp:inline>
        </w:drawing>
      </w:r>
    </w:p>
    <w:p w14:paraId="33DCD1A4" w14:textId="1EB92C78" w:rsidR="009B241C" w:rsidRPr="00525A7F" w:rsidRDefault="009B241C" w:rsidP="009B241C">
      <w:pPr>
        <w:tabs>
          <w:tab w:val="center" w:pos="4680"/>
        </w:tabs>
        <w:jc w:val="center"/>
        <w:rPr>
          <w:rFonts w:ascii="Times New Roman" w:hAnsi="Times New Roman" w:cs="Times New Roman"/>
          <w:sz w:val="26"/>
          <w:szCs w:val="26"/>
          <w:lang w:val="vi-VN"/>
        </w:rPr>
      </w:pPr>
      <w:r w:rsidRPr="00525A7F">
        <w:rPr>
          <w:rFonts w:ascii="Times New Roman" w:hAnsi="Times New Roman" w:cs="Times New Roman"/>
          <w:sz w:val="26"/>
          <w:szCs w:val="26"/>
          <w:lang w:val="vi-VN"/>
        </w:rPr>
        <w:t>Hình</w:t>
      </w:r>
      <w:r w:rsidR="007B44C7">
        <w:rPr>
          <w:rFonts w:ascii="Times New Roman" w:hAnsi="Times New Roman" w:cs="Times New Roman"/>
          <w:sz w:val="26"/>
          <w:szCs w:val="26"/>
          <w:lang w:val="vi-VN"/>
        </w:rPr>
        <w:t xml:space="preserve"> 21</w:t>
      </w:r>
      <w:r w:rsidRPr="00525A7F">
        <w:rPr>
          <w:rFonts w:ascii="Times New Roman" w:hAnsi="Times New Roman" w:cs="Times New Roman"/>
          <w:sz w:val="26"/>
          <w:szCs w:val="26"/>
          <w:lang w:val="vi-VN"/>
        </w:rPr>
        <w:t xml:space="preserve">: Thay đổi tham số để thực thi mô hình </w:t>
      </w:r>
      <w:r w:rsidRPr="00525A7F">
        <w:rPr>
          <w:rFonts w:ascii="Times New Roman" w:hAnsi="Times New Roman" w:cs="Times New Roman"/>
          <w:sz w:val="26"/>
          <w:szCs w:val="26"/>
        </w:rPr>
        <w:t xml:space="preserve">Constant </w:t>
      </w:r>
      <w:r w:rsidRPr="00525A7F">
        <w:rPr>
          <w:rFonts w:ascii="Times New Roman" w:hAnsi="Times New Roman" w:cs="Times New Roman"/>
          <w:sz w:val="26"/>
          <w:szCs w:val="26"/>
          <w:lang w:val="vi-VN"/>
        </w:rPr>
        <w:t>V</w:t>
      </w:r>
      <w:r w:rsidRPr="00525A7F">
        <w:rPr>
          <w:rFonts w:ascii="Times New Roman" w:hAnsi="Times New Roman" w:cs="Times New Roman"/>
          <w:sz w:val="26"/>
          <w:szCs w:val="26"/>
        </w:rPr>
        <w:t xml:space="preserve">elocity </w:t>
      </w:r>
      <w:r w:rsidRPr="00525A7F">
        <w:rPr>
          <w:rFonts w:ascii="Times New Roman" w:hAnsi="Times New Roman" w:cs="Times New Roman"/>
          <w:sz w:val="26"/>
          <w:szCs w:val="26"/>
          <w:lang w:val="vi-VN"/>
        </w:rPr>
        <w:t>Mobility</w:t>
      </w:r>
    </w:p>
    <w:p w14:paraId="3963589F" w14:textId="77777777" w:rsidR="009B241C" w:rsidRPr="00525A7F" w:rsidRDefault="009B241C" w:rsidP="009B241C">
      <w:pPr>
        <w:tabs>
          <w:tab w:val="center" w:pos="4680"/>
        </w:tabs>
        <w:rPr>
          <w:rFonts w:ascii="Times New Roman" w:hAnsi="Times New Roman" w:cs="Times New Roman"/>
          <w:sz w:val="26"/>
          <w:szCs w:val="26"/>
          <w:lang w:val="vi-VN"/>
        </w:rPr>
      </w:pPr>
    </w:p>
    <w:p w14:paraId="334B8FA6" w14:textId="1D4C34E6" w:rsidR="009B241C" w:rsidRPr="00525A7F" w:rsidRDefault="009B241C" w:rsidP="009B241C">
      <w:pPr>
        <w:tabs>
          <w:tab w:val="center" w:pos="4680"/>
        </w:tabs>
        <w:jc w:val="center"/>
        <w:rPr>
          <w:rFonts w:ascii="Times New Roman" w:hAnsi="Times New Roman" w:cs="Times New Roman"/>
          <w:sz w:val="26"/>
          <w:szCs w:val="26"/>
          <w:lang w:val="vi-VN"/>
        </w:rPr>
      </w:pPr>
      <w:r w:rsidRPr="00525A7F">
        <w:rPr>
          <w:rFonts w:ascii="Times New Roman" w:hAnsi="Times New Roman" w:cs="Times New Roman"/>
          <w:sz w:val="26"/>
          <w:szCs w:val="26"/>
          <w:lang w:val="vi-VN"/>
        </w:rPr>
        <w:t>Bảng</w:t>
      </w:r>
      <w:r w:rsidR="007B44C7">
        <w:rPr>
          <w:rFonts w:ascii="Times New Roman" w:hAnsi="Times New Roman" w:cs="Times New Roman"/>
          <w:sz w:val="26"/>
          <w:szCs w:val="26"/>
          <w:lang w:val="vi-VN"/>
        </w:rPr>
        <w:t xml:space="preserve"> 22</w:t>
      </w:r>
      <w:r w:rsidRPr="00525A7F">
        <w:rPr>
          <w:rFonts w:ascii="Times New Roman" w:hAnsi="Times New Roman" w:cs="Times New Roman"/>
          <w:sz w:val="26"/>
          <w:szCs w:val="26"/>
          <w:lang w:val="vi-VN"/>
        </w:rPr>
        <w:t xml:space="preserve">: Kết quả thực thi mô hình </w:t>
      </w:r>
      <w:r w:rsidRPr="00525A7F">
        <w:rPr>
          <w:rFonts w:ascii="Times New Roman" w:hAnsi="Times New Roman" w:cs="Times New Roman"/>
          <w:sz w:val="26"/>
          <w:szCs w:val="26"/>
        </w:rPr>
        <w:t xml:space="preserve">Constant </w:t>
      </w:r>
      <w:r w:rsidRPr="00525A7F">
        <w:rPr>
          <w:rFonts w:ascii="Times New Roman" w:hAnsi="Times New Roman" w:cs="Times New Roman"/>
          <w:sz w:val="26"/>
          <w:szCs w:val="26"/>
          <w:lang w:val="vi-VN"/>
        </w:rPr>
        <w:t>V</w:t>
      </w:r>
      <w:r w:rsidRPr="00525A7F">
        <w:rPr>
          <w:rFonts w:ascii="Times New Roman" w:hAnsi="Times New Roman" w:cs="Times New Roman"/>
          <w:sz w:val="26"/>
          <w:szCs w:val="26"/>
        </w:rPr>
        <w:t xml:space="preserve">elocity </w:t>
      </w:r>
      <w:r w:rsidRPr="00525A7F">
        <w:rPr>
          <w:rFonts w:ascii="Times New Roman" w:hAnsi="Times New Roman" w:cs="Times New Roman"/>
          <w:sz w:val="26"/>
          <w:szCs w:val="26"/>
          <w:lang w:val="vi-VN"/>
        </w:rPr>
        <w:t>Mobility</w:t>
      </w:r>
    </w:p>
    <w:p w14:paraId="74D29C82" w14:textId="77777777" w:rsidR="009B241C" w:rsidRPr="00525A7F" w:rsidRDefault="009B241C" w:rsidP="009B241C">
      <w:pPr>
        <w:tabs>
          <w:tab w:val="center" w:pos="4680"/>
        </w:tabs>
        <w:jc w:val="center"/>
        <w:rPr>
          <w:rFonts w:ascii="Times New Roman" w:hAnsi="Times New Roman" w:cs="Times New Roman"/>
          <w:sz w:val="26"/>
          <w:szCs w:val="26"/>
          <w:lang w:val="vi-VN"/>
        </w:rPr>
      </w:pPr>
      <w:r w:rsidRPr="00525A7F">
        <w:rPr>
          <w:rFonts w:ascii="Times New Roman" w:hAnsi="Times New Roman" w:cs="Times New Roman"/>
          <w:noProof/>
          <w:sz w:val="26"/>
          <w:szCs w:val="26"/>
          <w:lang w:val="vi-VN"/>
        </w:rPr>
        <w:drawing>
          <wp:inline distT="0" distB="0" distL="0" distR="0" wp14:anchorId="02EFF045" wp14:editId="49E141A9">
            <wp:extent cx="5943600" cy="1741170"/>
            <wp:effectExtent l="0" t="0" r="0" b="0"/>
            <wp:docPr id="1495338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38905" name="Picture 1" descr="A screenshot of a computer&#10;&#10;Description automatically generated"/>
                    <pic:cNvPicPr/>
                  </pic:nvPicPr>
                  <pic:blipFill>
                    <a:blip r:embed="rId43"/>
                    <a:stretch>
                      <a:fillRect/>
                    </a:stretch>
                  </pic:blipFill>
                  <pic:spPr>
                    <a:xfrm>
                      <a:off x="0" y="0"/>
                      <a:ext cx="5943600" cy="1741170"/>
                    </a:xfrm>
                    <a:prstGeom prst="rect">
                      <a:avLst/>
                    </a:prstGeom>
                  </pic:spPr>
                </pic:pic>
              </a:graphicData>
            </a:graphic>
          </wp:inline>
        </w:drawing>
      </w:r>
    </w:p>
    <w:p w14:paraId="4ECB12D3" w14:textId="77777777" w:rsidR="009B241C" w:rsidRPr="00525A7F" w:rsidRDefault="009B241C" w:rsidP="009B241C">
      <w:pPr>
        <w:tabs>
          <w:tab w:val="center" w:pos="4680"/>
        </w:tabs>
        <w:rPr>
          <w:rFonts w:ascii="Times New Roman" w:hAnsi="Times New Roman" w:cs="Times New Roman"/>
          <w:sz w:val="26"/>
          <w:szCs w:val="26"/>
          <w:lang w:val="vi-VN"/>
        </w:rPr>
      </w:pPr>
    </w:p>
    <w:p w14:paraId="5F9DFC32" w14:textId="77777777" w:rsidR="009B241C" w:rsidRPr="00525A7F" w:rsidRDefault="009B241C" w:rsidP="009B241C">
      <w:pPr>
        <w:tabs>
          <w:tab w:val="center" w:pos="4680"/>
        </w:tabs>
        <w:rPr>
          <w:rFonts w:ascii="Times New Roman" w:hAnsi="Times New Roman" w:cs="Times New Roman"/>
          <w:sz w:val="26"/>
          <w:szCs w:val="26"/>
          <w:lang w:val="vi-VN"/>
        </w:rPr>
      </w:pPr>
    </w:p>
    <w:p w14:paraId="4AE0F84F" w14:textId="77777777" w:rsidR="009B241C" w:rsidRPr="00525A7F" w:rsidRDefault="009B241C" w:rsidP="009B241C">
      <w:pPr>
        <w:rPr>
          <w:rFonts w:ascii="Times New Roman" w:hAnsi="Times New Roman" w:cs="Times New Roman"/>
          <w:sz w:val="26"/>
          <w:szCs w:val="26"/>
          <w:lang w:val="vi-VN"/>
        </w:rPr>
      </w:pPr>
    </w:p>
    <w:p w14:paraId="33A2C8FD" w14:textId="77777777" w:rsidR="009B241C" w:rsidRPr="00525A7F" w:rsidRDefault="009B241C" w:rsidP="009B241C">
      <w:pPr>
        <w:rPr>
          <w:rFonts w:ascii="Times New Roman" w:hAnsi="Times New Roman" w:cs="Times New Roman"/>
          <w:sz w:val="26"/>
          <w:szCs w:val="26"/>
          <w:lang w:val="vi-VN"/>
        </w:rPr>
      </w:pPr>
    </w:p>
    <w:p w14:paraId="07056708" w14:textId="77777777" w:rsidR="009B241C" w:rsidRPr="00525A7F" w:rsidRDefault="009B241C" w:rsidP="009B241C">
      <w:pPr>
        <w:tabs>
          <w:tab w:val="center" w:pos="4680"/>
        </w:tabs>
        <w:rPr>
          <w:rFonts w:ascii="Times New Roman" w:hAnsi="Times New Roman" w:cs="Times New Roman"/>
          <w:sz w:val="26"/>
          <w:szCs w:val="26"/>
          <w:lang w:val="vi-VN"/>
        </w:rPr>
      </w:pPr>
      <w:r w:rsidRPr="00525A7F">
        <w:rPr>
          <w:rFonts w:ascii="Times New Roman" w:hAnsi="Times New Roman" w:cs="Times New Roman"/>
          <w:sz w:val="26"/>
          <w:szCs w:val="26"/>
          <w:lang w:val="vi-VN"/>
        </w:rPr>
        <w:t xml:space="preserve">1.2.2.3 Thực thi Mô hình </w:t>
      </w:r>
      <w:r w:rsidRPr="00525A7F">
        <w:rPr>
          <w:rFonts w:ascii="Times New Roman" w:hAnsi="Times New Roman" w:cs="Times New Roman"/>
          <w:sz w:val="26"/>
          <w:szCs w:val="26"/>
        </w:rPr>
        <w:t xml:space="preserve">Gauss </w:t>
      </w:r>
      <w:r w:rsidRPr="00525A7F">
        <w:rPr>
          <w:rFonts w:ascii="Times New Roman" w:hAnsi="Times New Roman" w:cs="Times New Roman"/>
          <w:sz w:val="26"/>
          <w:szCs w:val="26"/>
          <w:lang w:val="vi-VN"/>
        </w:rPr>
        <w:t>M</w:t>
      </w:r>
      <w:r w:rsidRPr="00525A7F">
        <w:rPr>
          <w:rFonts w:ascii="Times New Roman" w:hAnsi="Times New Roman" w:cs="Times New Roman"/>
          <w:sz w:val="26"/>
          <w:szCs w:val="26"/>
        </w:rPr>
        <w:t>arkov Mobility</w:t>
      </w:r>
    </w:p>
    <w:p w14:paraId="754E5E91" w14:textId="77777777" w:rsidR="009B241C" w:rsidRPr="00525A7F" w:rsidRDefault="009B241C" w:rsidP="009B241C">
      <w:pPr>
        <w:tabs>
          <w:tab w:val="center" w:pos="4680"/>
        </w:tabs>
        <w:rPr>
          <w:rFonts w:ascii="Times New Roman" w:hAnsi="Times New Roman" w:cs="Times New Roman"/>
          <w:sz w:val="26"/>
          <w:szCs w:val="26"/>
          <w:lang w:val="vi-VN"/>
        </w:rPr>
      </w:pPr>
      <w:r w:rsidRPr="00525A7F">
        <w:rPr>
          <w:rFonts w:ascii="Times New Roman" w:hAnsi="Times New Roman" w:cs="Times New Roman"/>
          <w:sz w:val="26"/>
          <w:szCs w:val="26"/>
        </w:rPr>
        <w:t xml:space="preserve">Thay đổi các tham số trong file vanet-routing-compare.cc ở hàm SetUpAdhocMobilityNodes() để phù hợp với tham số của mô hình Gauss </w:t>
      </w:r>
      <w:r w:rsidRPr="00525A7F">
        <w:rPr>
          <w:rFonts w:ascii="Times New Roman" w:hAnsi="Times New Roman" w:cs="Times New Roman"/>
          <w:sz w:val="26"/>
          <w:szCs w:val="26"/>
          <w:lang w:val="vi-VN"/>
        </w:rPr>
        <w:t>M</w:t>
      </w:r>
      <w:r w:rsidRPr="00525A7F">
        <w:rPr>
          <w:rFonts w:ascii="Times New Roman" w:hAnsi="Times New Roman" w:cs="Times New Roman"/>
          <w:sz w:val="26"/>
          <w:szCs w:val="26"/>
        </w:rPr>
        <w:t xml:space="preserve">arkov Mobility để thực thi mô hình Gauss </w:t>
      </w:r>
      <w:r w:rsidRPr="00525A7F">
        <w:rPr>
          <w:rFonts w:ascii="Times New Roman" w:hAnsi="Times New Roman" w:cs="Times New Roman"/>
          <w:sz w:val="26"/>
          <w:szCs w:val="26"/>
          <w:lang w:val="vi-VN"/>
        </w:rPr>
        <w:t>M</w:t>
      </w:r>
      <w:r w:rsidRPr="00525A7F">
        <w:rPr>
          <w:rFonts w:ascii="Times New Roman" w:hAnsi="Times New Roman" w:cs="Times New Roman"/>
          <w:sz w:val="26"/>
          <w:szCs w:val="26"/>
        </w:rPr>
        <w:t>arkov Mobility.</w:t>
      </w:r>
    </w:p>
    <w:p w14:paraId="5A8ED783" w14:textId="77777777" w:rsidR="009B241C" w:rsidRPr="00525A7F" w:rsidRDefault="009B241C" w:rsidP="009B241C">
      <w:pPr>
        <w:tabs>
          <w:tab w:val="center" w:pos="4680"/>
        </w:tabs>
        <w:jc w:val="center"/>
        <w:rPr>
          <w:rFonts w:ascii="Times New Roman" w:hAnsi="Times New Roman" w:cs="Times New Roman"/>
          <w:sz w:val="26"/>
          <w:szCs w:val="26"/>
          <w:lang w:val="vi-VN"/>
        </w:rPr>
      </w:pPr>
      <w:r w:rsidRPr="00525A7F">
        <w:rPr>
          <w:rFonts w:ascii="Times New Roman" w:hAnsi="Times New Roman" w:cs="Times New Roman"/>
          <w:noProof/>
          <w:sz w:val="26"/>
          <w:szCs w:val="26"/>
        </w:rPr>
        <w:lastRenderedPageBreak/>
        <w:drawing>
          <wp:inline distT="0" distB="0" distL="0" distR="0" wp14:anchorId="61A0CBE2" wp14:editId="0241F297">
            <wp:extent cx="2755900" cy="2565400"/>
            <wp:effectExtent l="0" t="0" r="6350" b="6350"/>
            <wp:docPr id="1120931433" name="Picture 11209314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31433" name="Picture 1120931433"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l="6090" t="8121" r="47543" b="5555"/>
                    <a:stretch/>
                  </pic:blipFill>
                  <pic:spPr bwMode="auto">
                    <a:xfrm>
                      <a:off x="0" y="0"/>
                      <a:ext cx="2755900" cy="2565400"/>
                    </a:xfrm>
                    <a:prstGeom prst="rect">
                      <a:avLst/>
                    </a:prstGeom>
                    <a:ln>
                      <a:noFill/>
                    </a:ln>
                    <a:extLst>
                      <a:ext uri="{53640926-AAD7-44D8-BBD7-CCE9431645EC}">
                        <a14:shadowObscured xmlns:a14="http://schemas.microsoft.com/office/drawing/2010/main"/>
                      </a:ext>
                    </a:extLst>
                  </pic:spPr>
                </pic:pic>
              </a:graphicData>
            </a:graphic>
          </wp:inline>
        </w:drawing>
      </w:r>
    </w:p>
    <w:p w14:paraId="34EE99BA" w14:textId="4A8A1C6B" w:rsidR="009B241C" w:rsidRPr="00525A7F" w:rsidRDefault="009B241C" w:rsidP="009B241C">
      <w:pPr>
        <w:tabs>
          <w:tab w:val="center" w:pos="4680"/>
        </w:tabs>
        <w:jc w:val="center"/>
        <w:rPr>
          <w:rFonts w:ascii="Times New Roman" w:hAnsi="Times New Roman" w:cs="Times New Roman"/>
          <w:sz w:val="26"/>
          <w:szCs w:val="26"/>
          <w:lang w:val="vi-VN"/>
        </w:rPr>
      </w:pPr>
      <w:r w:rsidRPr="00525A7F">
        <w:rPr>
          <w:rFonts w:ascii="Times New Roman" w:hAnsi="Times New Roman" w:cs="Times New Roman"/>
          <w:sz w:val="26"/>
          <w:szCs w:val="26"/>
          <w:lang w:val="vi-VN"/>
        </w:rPr>
        <w:t>Hình</w:t>
      </w:r>
      <w:r w:rsidR="007B44C7">
        <w:rPr>
          <w:rFonts w:ascii="Times New Roman" w:hAnsi="Times New Roman" w:cs="Times New Roman"/>
          <w:sz w:val="26"/>
          <w:szCs w:val="26"/>
          <w:lang w:val="vi-VN"/>
        </w:rPr>
        <w:t xml:space="preserve"> 23</w:t>
      </w:r>
      <w:r w:rsidRPr="00525A7F">
        <w:rPr>
          <w:rFonts w:ascii="Times New Roman" w:hAnsi="Times New Roman" w:cs="Times New Roman"/>
          <w:sz w:val="26"/>
          <w:szCs w:val="26"/>
          <w:lang w:val="vi-VN"/>
        </w:rPr>
        <w:t xml:space="preserve">: Thay đổi tham số </w:t>
      </w:r>
      <w:r w:rsidRPr="00525A7F">
        <w:rPr>
          <w:rFonts w:ascii="Times New Roman" w:hAnsi="Times New Roman" w:cs="Times New Roman"/>
          <w:sz w:val="26"/>
          <w:szCs w:val="26"/>
        </w:rPr>
        <w:t xml:space="preserve">để thực thi mô hình Gauss </w:t>
      </w:r>
      <w:r w:rsidRPr="00525A7F">
        <w:rPr>
          <w:rFonts w:ascii="Times New Roman" w:hAnsi="Times New Roman" w:cs="Times New Roman"/>
          <w:sz w:val="26"/>
          <w:szCs w:val="26"/>
          <w:lang w:val="vi-VN"/>
        </w:rPr>
        <w:t>M</w:t>
      </w:r>
      <w:r w:rsidRPr="00525A7F">
        <w:rPr>
          <w:rFonts w:ascii="Times New Roman" w:hAnsi="Times New Roman" w:cs="Times New Roman"/>
          <w:sz w:val="26"/>
          <w:szCs w:val="26"/>
        </w:rPr>
        <w:t>arkov Mobility</w:t>
      </w:r>
    </w:p>
    <w:p w14:paraId="408C45F1" w14:textId="77777777" w:rsidR="009B241C" w:rsidRPr="00525A7F" w:rsidRDefault="009B241C" w:rsidP="009B241C">
      <w:pPr>
        <w:tabs>
          <w:tab w:val="center" w:pos="4680"/>
        </w:tabs>
        <w:jc w:val="center"/>
        <w:rPr>
          <w:rFonts w:ascii="Times New Roman" w:hAnsi="Times New Roman" w:cs="Times New Roman"/>
          <w:sz w:val="26"/>
          <w:szCs w:val="26"/>
          <w:lang w:val="vi-VN"/>
        </w:rPr>
      </w:pPr>
    </w:p>
    <w:p w14:paraId="6064126E" w14:textId="419A41A9" w:rsidR="009B241C" w:rsidRPr="00525A7F" w:rsidRDefault="009B241C" w:rsidP="009B241C">
      <w:pPr>
        <w:tabs>
          <w:tab w:val="center" w:pos="4680"/>
        </w:tabs>
        <w:jc w:val="center"/>
        <w:rPr>
          <w:rFonts w:ascii="Times New Roman" w:hAnsi="Times New Roman" w:cs="Times New Roman"/>
          <w:sz w:val="26"/>
          <w:szCs w:val="26"/>
          <w:lang w:val="vi-VN"/>
        </w:rPr>
      </w:pPr>
      <w:r w:rsidRPr="00525A7F">
        <w:rPr>
          <w:rFonts w:ascii="Times New Roman" w:hAnsi="Times New Roman" w:cs="Times New Roman"/>
          <w:sz w:val="26"/>
          <w:szCs w:val="26"/>
        </w:rPr>
        <w:t>Bản</w:t>
      </w:r>
      <w:r w:rsidR="007B44C7">
        <w:rPr>
          <w:rFonts w:ascii="Times New Roman" w:hAnsi="Times New Roman" w:cs="Times New Roman"/>
          <w:sz w:val="26"/>
          <w:szCs w:val="26"/>
          <w:lang w:val="vi-VN"/>
        </w:rPr>
        <w:t>g 24</w:t>
      </w:r>
      <w:r w:rsidRPr="00525A7F">
        <w:rPr>
          <w:rFonts w:ascii="Times New Roman" w:hAnsi="Times New Roman" w:cs="Times New Roman"/>
          <w:sz w:val="26"/>
          <w:szCs w:val="26"/>
        </w:rPr>
        <w:t xml:space="preserve">: </w:t>
      </w:r>
      <w:r w:rsidRPr="00525A7F">
        <w:rPr>
          <w:rFonts w:ascii="Times New Roman" w:hAnsi="Times New Roman" w:cs="Times New Roman"/>
          <w:sz w:val="26"/>
          <w:szCs w:val="26"/>
          <w:lang w:val="vi-VN"/>
        </w:rPr>
        <w:t xml:space="preserve">Kết quả </w:t>
      </w:r>
      <w:r w:rsidRPr="00525A7F">
        <w:rPr>
          <w:rFonts w:ascii="Times New Roman" w:hAnsi="Times New Roman" w:cs="Times New Roman"/>
          <w:sz w:val="26"/>
          <w:szCs w:val="26"/>
        </w:rPr>
        <w:t xml:space="preserve">thực thi mô hình Gauss </w:t>
      </w:r>
      <w:r w:rsidRPr="00525A7F">
        <w:rPr>
          <w:rFonts w:ascii="Times New Roman" w:hAnsi="Times New Roman" w:cs="Times New Roman"/>
          <w:sz w:val="26"/>
          <w:szCs w:val="26"/>
          <w:lang w:val="vi-VN"/>
        </w:rPr>
        <w:t>M</w:t>
      </w:r>
      <w:r w:rsidRPr="00525A7F">
        <w:rPr>
          <w:rFonts w:ascii="Times New Roman" w:hAnsi="Times New Roman" w:cs="Times New Roman"/>
          <w:sz w:val="26"/>
          <w:szCs w:val="26"/>
        </w:rPr>
        <w:t>arkov Mobility</w:t>
      </w:r>
    </w:p>
    <w:p w14:paraId="7A23E4AB" w14:textId="77777777" w:rsidR="009B241C" w:rsidRPr="00525A7F" w:rsidRDefault="009B241C" w:rsidP="009B241C">
      <w:pPr>
        <w:tabs>
          <w:tab w:val="center" w:pos="4680"/>
        </w:tabs>
        <w:jc w:val="center"/>
        <w:rPr>
          <w:rFonts w:ascii="Times New Roman" w:hAnsi="Times New Roman" w:cs="Times New Roman"/>
          <w:sz w:val="26"/>
          <w:szCs w:val="26"/>
          <w:lang w:val="vi-VN"/>
        </w:rPr>
      </w:pPr>
      <w:r w:rsidRPr="00525A7F">
        <w:rPr>
          <w:rFonts w:ascii="Times New Roman" w:hAnsi="Times New Roman" w:cs="Times New Roman"/>
          <w:noProof/>
          <w:sz w:val="26"/>
          <w:szCs w:val="26"/>
        </w:rPr>
        <w:drawing>
          <wp:inline distT="0" distB="0" distL="0" distR="0" wp14:anchorId="3EA533E0" wp14:editId="62C3EFD1">
            <wp:extent cx="5010701" cy="1438971"/>
            <wp:effectExtent l="0" t="0" r="0" b="8890"/>
            <wp:docPr id="1700001225" name="Picture 1" descr="A screen 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01225" name="Picture 1" descr="A screen shot of a white sheet&#10;&#10;Description automatically generated"/>
                    <pic:cNvPicPr/>
                  </pic:nvPicPr>
                  <pic:blipFill>
                    <a:blip r:embed="rId45"/>
                    <a:stretch>
                      <a:fillRect/>
                    </a:stretch>
                  </pic:blipFill>
                  <pic:spPr>
                    <a:xfrm>
                      <a:off x="0" y="0"/>
                      <a:ext cx="5023467" cy="1442637"/>
                    </a:xfrm>
                    <a:prstGeom prst="rect">
                      <a:avLst/>
                    </a:prstGeom>
                  </pic:spPr>
                </pic:pic>
              </a:graphicData>
            </a:graphic>
          </wp:inline>
        </w:drawing>
      </w:r>
      <w:r w:rsidRPr="00525A7F">
        <w:rPr>
          <w:rFonts w:ascii="Times New Roman" w:hAnsi="Times New Roman" w:cs="Times New Roman"/>
          <w:noProof/>
          <w:sz w:val="26"/>
          <w:szCs w:val="26"/>
        </w:rPr>
        <w:drawing>
          <wp:inline distT="0" distB="0" distL="0" distR="0" wp14:anchorId="11D3FDCB" wp14:editId="0CBC188F">
            <wp:extent cx="5015986" cy="2691269"/>
            <wp:effectExtent l="0" t="0" r="0" b="0"/>
            <wp:docPr id="730972238" name="Picture 1"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72238" name="Picture 1" descr="A table of numbers and symbols&#10;&#10;Description automatically generated"/>
                    <pic:cNvPicPr/>
                  </pic:nvPicPr>
                  <pic:blipFill>
                    <a:blip r:embed="rId46"/>
                    <a:stretch>
                      <a:fillRect/>
                    </a:stretch>
                  </pic:blipFill>
                  <pic:spPr>
                    <a:xfrm>
                      <a:off x="0" y="0"/>
                      <a:ext cx="5028694" cy="2698087"/>
                    </a:xfrm>
                    <a:prstGeom prst="rect">
                      <a:avLst/>
                    </a:prstGeom>
                  </pic:spPr>
                </pic:pic>
              </a:graphicData>
            </a:graphic>
          </wp:inline>
        </w:drawing>
      </w:r>
    </w:p>
    <w:p w14:paraId="4E0864BD" w14:textId="77777777" w:rsidR="009B241C" w:rsidRPr="00525A7F" w:rsidRDefault="009B241C" w:rsidP="009B241C">
      <w:pPr>
        <w:rPr>
          <w:rFonts w:ascii="Times New Roman" w:hAnsi="Times New Roman" w:cs="Times New Roman"/>
          <w:sz w:val="26"/>
          <w:szCs w:val="26"/>
          <w:lang w:val="vi-VN"/>
        </w:rPr>
      </w:pPr>
    </w:p>
    <w:p w14:paraId="330D80CD" w14:textId="77777777" w:rsidR="009B241C" w:rsidRPr="00525A7F" w:rsidRDefault="009B241C" w:rsidP="009B241C">
      <w:pPr>
        <w:rPr>
          <w:rFonts w:ascii="Times New Roman" w:hAnsi="Times New Roman" w:cs="Times New Roman"/>
          <w:sz w:val="26"/>
          <w:szCs w:val="26"/>
          <w:lang w:val="vi-VN"/>
        </w:rPr>
      </w:pPr>
      <w:r w:rsidRPr="00525A7F">
        <w:rPr>
          <w:rFonts w:ascii="Times New Roman" w:hAnsi="Times New Roman" w:cs="Times New Roman"/>
          <w:sz w:val="26"/>
          <w:szCs w:val="26"/>
        </w:rPr>
        <w:lastRenderedPageBreak/>
        <w:t>Nhận xét:</w:t>
      </w:r>
      <w:r w:rsidRPr="00525A7F">
        <w:rPr>
          <w:rFonts w:ascii="Times New Roman" w:hAnsi="Times New Roman" w:cs="Times New Roman"/>
          <w:sz w:val="26"/>
          <w:szCs w:val="26"/>
          <w:lang w:val="vi-VN"/>
        </w:rPr>
        <w:t xml:space="preserve"> </w:t>
      </w:r>
      <w:r w:rsidRPr="00525A7F">
        <w:rPr>
          <w:rFonts w:ascii="Times New Roman" w:hAnsi="Times New Roman" w:cs="Times New Roman"/>
          <w:sz w:val="26"/>
          <w:szCs w:val="26"/>
        </w:rPr>
        <w:t>Packet Drop Ratio</w:t>
      </w:r>
      <w:r w:rsidRPr="00525A7F">
        <w:rPr>
          <w:rFonts w:ascii="Times New Roman" w:hAnsi="Times New Roman" w:cs="Times New Roman"/>
          <w:sz w:val="26"/>
          <w:szCs w:val="26"/>
          <w:lang w:val="vi-VN"/>
        </w:rPr>
        <w:t xml:space="preserve"> của các gói tin BSM (Basic Safety Message) càng giảm khi khoảng cách truyền tin càng xa.</w:t>
      </w:r>
    </w:p>
    <w:p w14:paraId="2812FFA8" w14:textId="77777777" w:rsidR="009B241C" w:rsidRPr="00525A7F" w:rsidRDefault="009B241C" w:rsidP="009B241C">
      <w:pPr>
        <w:jc w:val="center"/>
        <w:rPr>
          <w:rFonts w:ascii="Times New Roman" w:hAnsi="Times New Roman" w:cs="Times New Roman"/>
          <w:sz w:val="26"/>
          <w:szCs w:val="26"/>
          <w:lang w:val="vi-VN"/>
        </w:rPr>
      </w:pPr>
      <w:r w:rsidRPr="00525A7F">
        <w:rPr>
          <w:rFonts w:ascii="Times New Roman" w:hAnsi="Times New Roman" w:cs="Times New Roman"/>
          <w:noProof/>
          <w:sz w:val="26"/>
          <w:szCs w:val="26"/>
          <w:lang w:val="vi-VN"/>
        </w:rPr>
        <w:drawing>
          <wp:inline distT="0" distB="0" distL="0" distR="0" wp14:anchorId="2706E830" wp14:editId="4F0642CB">
            <wp:extent cx="3532562" cy="2214645"/>
            <wp:effectExtent l="0" t="0" r="0" b="0"/>
            <wp:docPr id="84973966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39666" name="Picture 1" descr="A black background with white text&#10;&#10;Description automatically generated"/>
                    <pic:cNvPicPr/>
                  </pic:nvPicPr>
                  <pic:blipFill>
                    <a:blip r:embed="rId47"/>
                    <a:stretch>
                      <a:fillRect/>
                    </a:stretch>
                  </pic:blipFill>
                  <pic:spPr>
                    <a:xfrm>
                      <a:off x="0" y="0"/>
                      <a:ext cx="3553763" cy="2227936"/>
                    </a:xfrm>
                    <a:prstGeom prst="rect">
                      <a:avLst/>
                    </a:prstGeom>
                  </pic:spPr>
                </pic:pic>
              </a:graphicData>
            </a:graphic>
          </wp:inline>
        </w:drawing>
      </w:r>
    </w:p>
    <w:p w14:paraId="7BE698EF" w14:textId="44064A7C" w:rsidR="009B241C" w:rsidRPr="00525A7F" w:rsidRDefault="009B241C" w:rsidP="009B241C">
      <w:pPr>
        <w:jc w:val="center"/>
        <w:rPr>
          <w:rFonts w:ascii="Times New Roman" w:hAnsi="Times New Roman" w:cs="Times New Roman"/>
          <w:sz w:val="26"/>
          <w:szCs w:val="26"/>
          <w:lang w:val="vi-VN"/>
        </w:rPr>
      </w:pPr>
      <w:r w:rsidRPr="00525A7F">
        <w:rPr>
          <w:rFonts w:ascii="Times New Roman" w:hAnsi="Times New Roman" w:cs="Times New Roman"/>
          <w:sz w:val="26"/>
          <w:szCs w:val="26"/>
          <w:lang w:val="vi-VN"/>
        </w:rPr>
        <w:t>Hình</w:t>
      </w:r>
      <w:r w:rsidR="007B44C7">
        <w:rPr>
          <w:rFonts w:ascii="Times New Roman" w:hAnsi="Times New Roman" w:cs="Times New Roman"/>
          <w:sz w:val="26"/>
          <w:szCs w:val="26"/>
          <w:lang w:val="vi-VN"/>
        </w:rPr>
        <w:t xml:space="preserve"> 25</w:t>
      </w:r>
      <w:r w:rsidRPr="00525A7F">
        <w:rPr>
          <w:rFonts w:ascii="Times New Roman" w:hAnsi="Times New Roman" w:cs="Times New Roman"/>
          <w:sz w:val="26"/>
          <w:szCs w:val="26"/>
          <w:lang w:val="vi-VN"/>
        </w:rPr>
        <w:t>: Khoảng cách tương ứng của từng packet drop ratio</w:t>
      </w:r>
    </w:p>
    <w:p w14:paraId="5885FEE9" w14:textId="77777777" w:rsidR="009B241C" w:rsidRPr="00525A7F" w:rsidRDefault="009B241C" w:rsidP="009B241C">
      <w:pPr>
        <w:rPr>
          <w:rFonts w:ascii="Times New Roman" w:hAnsi="Times New Roman" w:cs="Times New Roman"/>
          <w:sz w:val="26"/>
          <w:szCs w:val="26"/>
          <w:lang w:val="vi-VN"/>
        </w:rPr>
      </w:pPr>
    </w:p>
    <w:p w14:paraId="279114AD" w14:textId="77777777" w:rsidR="009B241C" w:rsidRPr="00525A7F" w:rsidRDefault="009B241C" w:rsidP="009B241C">
      <w:pPr>
        <w:rPr>
          <w:rFonts w:ascii="Times New Roman" w:hAnsi="Times New Roman" w:cs="Times New Roman"/>
          <w:sz w:val="26"/>
          <w:szCs w:val="26"/>
          <w:lang w:val="vi-VN"/>
        </w:rPr>
      </w:pPr>
    </w:p>
    <w:p w14:paraId="03D2F722" w14:textId="77777777" w:rsidR="009B241C" w:rsidRDefault="009B241C" w:rsidP="009B241C">
      <w:pPr>
        <w:rPr>
          <w:rFonts w:ascii="Times New Roman" w:hAnsi="Times New Roman" w:cs="Times New Roman"/>
          <w:sz w:val="26"/>
          <w:szCs w:val="26"/>
          <w:lang w:val="vi-VN"/>
        </w:rPr>
      </w:pPr>
      <w:r w:rsidRPr="00525A7F">
        <w:rPr>
          <w:rFonts w:ascii="Times New Roman" w:hAnsi="Times New Roman" w:cs="Times New Roman"/>
          <w:sz w:val="26"/>
          <w:szCs w:val="26"/>
          <w:lang w:val="vi-VN"/>
        </w:rPr>
        <w:t xml:space="preserve">1.2.2.4 Thực thi </w:t>
      </w:r>
      <w:r w:rsidRPr="00525A7F">
        <w:rPr>
          <w:rFonts w:ascii="Times New Roman" w:hAnsi="Times New Roman" w:cs="Times New Roman"/>
          <w:sz w:val="26"/>
          <w:szCs w:val="26"/>
        </w:rPr>
        <w:t xml:space="preserve">Mô hình Random </w:t>
      </w:r>
      <w:r w:rsidRPr="00525A7F">
        <w:rPr>
          <w:rFonts w:ascii="Times New Roman" w:hAnsi="Times New Roman" w:cs="Times New Roman"/>
          <w:sz w:val="26"/>
          <w:szCs w:val="26"/>
          <w:lang w:val="vi-VN"/>
        </w:rPr>
        <w:t>W</w:t>
      </w:r>
      <w:r w:rsidRPr="00525A7F">
        <w:rPr>
          <w:rFonts w:ascii="Times New Roman" w:hAnsi="Times New Roman" w:cs="Times New Roman"/>
          <w:sz w:val="26"/>
          <w:szCs w:val="26"/>
        </w:rPr>
        <w:t xml:space="preserve">aypoint </w:t>
      </w:r>
      <w:r w:rsidRPr="00525A7F">
        <w:rPr>
          <w:rFonts w:ascii="Times New Roman" w:hAnsi="Times New Roman" w:cs="Times New Roman"/>
          <w:sz w:val="26"/>
          <w:szCs w:val="26"/>
          <w:lang w:val="vi-VN"/>
        </w:rPr>
        <w:t>M</w:t>
      </w:r>
      <w:r w:rsidRPr="00525A7F">
        <w:rPr>
          <w:rFonts w:ascii="Times New Roman" w:hAnsi="Times New Roman" w:cs="Times New Roman"/>
          <w:sz w:val="26"/>
          <w:szCs w:val="26"/>
        </w:rPr>
        <w:t>obility</w:t>
      </w:r>
    </w:p>
    <w:p w14:paraId="19478A34" w14:textId="77777777" w:rsidR="007B44C7" w:rsidRPr="007B44C7" w:rsidRDefault="007B44C7" w:rsidP="007B44C7">
      <w:pPr>
        <w:rPr>
          <w:rFonts w:ascii="Times New Roman" w:hAnsi="Times New Roman" w:cs="Times New Roman"/>
          <w:sz w:val="26"/>
          <w:szCs w:val="26"/>
          <w:lang w:val="vi-VN"/>
        </w:rPr>
      </w:pPr>
      <w:r w:rsidRPr="007B44C7">
        <w:rPr>
          <w:rFonts w:ascii="Times New Roman" w:hAnsi="Times New Roman" w:cs="Times New Roman"/>
          <w:sz w:val="26"/>
          <w:szCs w:val="26"/>
          <w:lang w:val="vi-VN"/>
        </w:rPr>
        <w:t>Kịch bản mô phỏng</w:t>
      </w:r>
    </w:p>
    <w:p w14:paraId="688DAC21" w14:textId="77777777" w:rsidR="007B44C7" w:rsidRPr="007B44C7" w:rsidRDefault="007B44C7" w:rsidP="007B44C7">
      <w:pPr>
        <w:rPr>
          <w:rFonts w:ascii="Times New Roman" w:hAnsi="Times New Roman" w:cs="Times New Roman"/>
          <w:sz w:val="26"/>
          <w:szCs w:val="26"/>
          <w:lang w:val="vi-VN"/>
        </w:rPr>
      </w:pPr>
      <w:r w:rsidRPr="007B44C7">
        <w:rPr>
          <w:rFonts w:ascii="Times New Roman" w:hAnsi="Times New Roman" w:cs="Times New Roman"/>
          <w:sz w:val="26"/>
          <w:szCs w:val="26"/>
          <w:lang w:val="vi-VN"/>
        </w:rPr>
        <w:t>-scenario=1: Cấu hình này thiết lập một kịch bản mô phỏng với các tham số mặc định.</w:t>
      </w:r>
    </w:p>
    <w:p w14:paraId="1E115385" w14:textId="77777777" w:rsidR="007B44C7" w:rsidRPr="007B44C7" w:rsidRDefault="007B44C7" w:rsidP="007B44C7">
      <w:pPr>
        <w:rPr>
          <w:rFonts w:ascii="Times New Roman" w:hAnsi="Times New Roman" w:cs="Times New Roman"/>
          <w:sz w:val="26"/>
          <w:szCs w:val="26"/>
          <w:lang w:val="vi-VN"/>
        </w:rPr>
      </w:pPr>
      <w:r w:rsidRPr="007B44C7">
        <w:rPr>
          <w:rFonts w:ascii="Times New Roman" w:hAnsi="Times New Roman" w:cs="Times New Roman"/>
          <w:sz w:val="26"/>
          <w:szCs w:val="26"/>
          <w:lang w:val="vi-VN"/>
        </w:rPr>
        <w:t>-Thời gian mô phỏng: Mô phỏng chạy trong 10 giây.</w:t>
      </w:r>
    </w:p>
    <w:p w14:paraId="19BDCD84" w14:textId="77777777" w:rsidR="007B44C7" w:rsidRPr="007B44C7" w:rsidRDefault="007B44C7" w:rsidP="007B44C7">
      <w:pPr>
        <w:rPr>
          <w:rFonts w:ascii="Times New Roman" w:hAnsi="Times New Roman" w:cs="Times New Roman"/>
          <w:sz w:val="26"/>
          <w:szCs w:val="26"/>
          <w:lang w:val="vi-VN"/>
        </w:rPr>
      </w:pPr>
      <w:r w:rsidRPr="007B44C7">
        <w:rPr>
          <w:rFonts w:ascii="Times New Roman" w:hAnsi="Times New Roman" w:cs="Times New Roman"/>
          <w:sz w:val="26"/>
          <w:szCs w:val="26"/>
          <w:lang w:val="vi-VN"/>
        </w:rPr>
        <w:t>-Số lượng nút: Có 40 nút, đại diện cho các phương tiện trong mạng VANET.</w:t>
      </w:r>
    </w:p>
    <w:p w14:paraId="2181FD46" w14:textId="77777777" w:rsidR="007B44C7" w:rsidRPr="007B44C7" w:rsidRDefault="007B44C7" w:rsidP="007B44C7">
      <w:pPr>
        <w:rPr>
          <w:rFonts w:ascii="Times New Roman" w:hAnsi="Times New Roman" w:cs="Times New Roman"/>
          <w:sz w:val="26"/>
          <w:szCs w:val="26"/>
          <w:lang w:val="vi-VN"/>
        </w:rPr>
      </w:pPr>
      <w:r w:rsidRPr="007B44C7">
        <w:rPr>
          <w:rFonts w:ascii="Times New Roman" w:hAnsi="Times New Roman" w:cs="Times New Roman"/>
          <w:sz w:val="26"/>
          <w:szCs w:val="26"/>
          <w:lang w:val="vi-VN"/>
        </w:rPr>
        <w:t>-Mô hình di chuyển: Các nút di chuyển theo mô hình RandomWaypointMobilityModel, có nghĩa là các nút di chuyển ngẫu nhiên với tốc độ 20 m/s và không có thời gian tạm dừng (pause time), tức là các phương tiện sẽ tiếp tục di chuyển suốt quá trình mô phỏng.</w:t>
      </w:r>
    </w:p>
    <w:p w14:paraId="12DE2260" w14:textId="77777777" w:rsidR="007B44C7" w:rsidRPr="007B44C7" w:rsidRDefault="007B44C7" w:rsidP="007B44C7">
      <w:pPr>
        <w:rPr>
          <w:rFonts w:ascii="Times New Roman" w:hAnsi="Times New Roman" w:cs="Times New Roman"/>
          <w:sz w:val="26"/>
          <w:szCs w:val="26"/>
          <w:lang w:val="vi-VN"/>
        </w:rPr>
      </w:pPr>
      <w:r w:rsidRPr="007B44C7">
        <w:rPr>
          <w:rFonts w:ascii="Times New Roman" w:hAnsi="Times New Roman" w:cs="Times New Roman"/>
          <w:sz w:val="26"/>
          <w:szCs w:val="26"/>
          <w:lang w:val="vi-VN"/>
        </w:rPr>
        <w:t>-Khu vực mô phỏng: Các phương tiện di chuyển trong khu vực có kích thước 300x1500 m.</w:t>
      </w:r>
    </w:p>
    <w:p w14:paraId="6ED97C56" w14:textId="77777777" w:rsidR="007B44C7" w:rsidRPr="007B44C7" w:rsidRDefault="007B44C7" w:rsidP="007B44C7">
      <w:pPr>
        <w:rPr>
          <w:rFonts w:ascii="Times New Roman" w:hAnsi="Times New Roman" w:cs="Times New Roman"/>
          <w:sz w:val="26"/>
          <w:szCs w:val="26"/>
          <w:lang w:val="vi-VN"/>
        </w:rPr>
      </w:pPr>
      <w:r w:rsidRPr="007B44C7">
        <w:rPr>
          <w:rFonts w:ascii="Times New Roman" w:hAnsi="Times New Roman" w:cs="Times New Roman"/>
          <w:sz w:val="26"/>
          <w:szCs w:val="26"/>
          <w:lang w:val="vi-VN"/>
        </w:rPr>
        <w:t>-Mạng Wi-Fi: Các nút sử dụng chuẩn Wi-Fi 802.11p với quyền truy cập liên tục vào Kênh Điều khiển 10 MHz (CH) cho tất cả các loại lưu lượng.</w:t>
      </w:r>
    </w:p>
    <w:p w14:paraId="2883E9AD" w14:textId="77777777" w:rsidR="007B44C7" w:rsidRPr="007B44C7" w:rsidRDefault="007B44C7" w:rsidP="007B44C7">
      <w:pPr>
        <w:rPr>
          <w:rFonts w:ascii="Times New Roman" w:hAnsi="Times New Roman" w:cs="Times New Roman"/>
          <w:sz w:val="26"/>
          <w:szCs w:val="26"/>
          <w:lang w:val="vi-VN"/>
        </w:rPr>
      </w:pPr>
      <w:r w:rsidRPr="007B44C7">
        <w:rPr>
          <w:rFonts w:ascii="Times New Roman" w:hAnsi="Times New Roman" w:cs="Times New Roman"/>
          <w:sz w:val="26"/>
          <w:szCs w:val="26"/>
          <w:lang w:val="vi-VN"/>
        </w:rPr>
        <w:t>-Gói tin an toàn: Mỗi nút truyền một gói tin an toàn có kích thước 200 byte với tần suất 10 lần mỗi giây ở tốc độ 6 Mbps.</w:t>
      </w:r>
    </w:p>
    <w:p w14:paraId="67A86431" w14:textId="77777777" w:rsidR="007B44C7" w:rsidRPr="007B44C7" w:rsidRDefault="007B44C7" w:rsidP="007B44C7">
      <w:pPr>
        <w:rPr>
          <w:rFonts w:ascii="Times New Roman" w:hAnsi="Times New Roman" w:cs="Times New Roman"/>
          <w:sz w:val="26"/>
          <w:szCs w:val="26"/>
          <w:lang w:val="vi-VN"/>
        </w:rPr>
      </w:pPr>
      <w:r w:rsidRPr="007B44C7">
        <w:rPr>
          <w:rFonts w:ascii="Times New Roman" w:hAnsi="Times New Roman" w:cs="Times New Roman"/>
          <w:sz w:val="26"/>
          <w:szCs w:val="26"/>
          <w:lang w:val="vi-VN"/>
        </w:rPr>
        <w:lastRenderedPageBreak/>
        <w:t>-Chế độ ứng dụng: Tất cả các nút (tùy chọn) cố gắng liên tục chuyển tiếp các gói tin kích thước 64 byte với tốc độ ứng dụng 2.048 Kbps đến một trong 10 nút đích (sink nodes) được chọn ngẫu nhiên.</w:t>
      </w:r>
    </w:p>
    <w:p w14:paraId="42189D8B" w14:textId="77777777" w:rsidR="007B44C7" w:rsidRPr="007B44C7" w:rsidRDefault="007B44C7" w:rsidP="007B44C7">
      <w:pPr>
        <w:rPr>
          <w:rFonts w:ascii="Times New Roman" w:hAnsi="Times New Roman" w:cs="Times New Roman"/>
          <w:sz w:val="26"/>
          <w:szCs w:val="26"/>
          <w:lang w:val="vi-VN"/>
        </w:rPr>
      </w:pPr>
      <w:r w:rsidRPr="007B44C7">
        <w:rPr>
          <w:rFonts w:ascii="Times New Roman" w:hAnsi="Times New Roman" w:cs="Times New Roman"/>
          <w:sz w:val="26"/>
          <w:szCs w:val="26"/>
          <w:lang w:val="vi-VN"/>
        </w:rPr>
        <w:t>-Giao thức định tuyến: Giao thức định tuyến mặc định là AODV.</w:t>
      </w:r>
    </w:p>
    <w:p w14:paraId="4560ACFF" w14:textId="77777777" w:rsidR="007B44C7" w:rsidRPr="007B44C7" w:rsidRDefault="007B44C7" w:rsidP="007B44C7">
      <w:pPr>
        <w:rPr>
          <w:rFonts w:ascii="Times New Roman" w:hAnsi="Times New Roman" w:cs="Times New Roman"/>
          <w:sz w:val="26"/>
          <w:szCs w:val="26"/>
          <w:lang w:val="vi-VN"/>
        </w:rPr>
      </w:pPr>
      <w:r w:rsidRPr="007B44C7">
        <w:rPr>
          <w:rFonts w:ascii="Times New Roman" w:hAnsi="Times New Roman" w:cs="Times New Roman"/>
          <w:sz w:val="26"/>
          <w:szCs w:val="26"/>
          <w:lang w:val="vi-VN"/>
        </w:rPr>
        <w:t>-Mô hình mất mát tín hiệu: Mô hình mất mát tín hiệu sử dụng là Two-Ray Ground.</w:t>
      </w:r>
    </w:p>
    <w:p w14:paraId="28D981C3" w14:textId="77777777" w:rsidR="007B44C7" w:rsidRPr="007B44C7" w:rsidRDefault="007B44C7" w:rsidP="007B44C7">
      <w:pPr>
        <w:rPr>
          <w:rFonts w:ascii="Times New Roman" w:hAnsi="Times New Roman" w:cs="Times New Roman"/>
          <w:sz w:val="26"/>
          <w:szCs w:val="26"/>
          <w:lang w:val="vi-VN"/>
        </w:rPr>
      </w:pPr>
      <w:r w:rsidRPr="007B44C7">
        <w:rPr>
          <w:rFonts w:ascii="Times New Roman" w:hAnsi="Times New Roman" w:cs="Times New Roman"/>
          <w:sz w:val="26"/>
          <w:szCs w:val="26"/>
          <w:lang w:val="vi-VN"/>
        </w:rPr>
        <w:t>-Công suất truyền: Công suất truyền tín hiệu là 20 dBm.</w:t>
      </w:r>
    </w:p>
    <w:p w14:paraId="3B53E87D" w14:textId="77777777" w:rsidR="007B44C7" w:rsidRPr="007B44C7" w:rsidRDefault="007B44C7" w:rsidP="007B44C7">
      <w:pPr>
        <w:rPr>
          <w:rFonts w:ascii="Times New Roman" w:hAnsi="Times New Roman" w:cs="Times New Roman"/>
          <w:sz w:val="26"/>
          <w:szCs w:val="26"/>
          <w:lang w:val="vi-VN"/>
        </w:rPr>
      </w:pPr>
      <w:r w:rsidRPr="007B44C7">
        <w:rPr>
          <w:rFonts w:ascii="Times New Roman" w:hAnsi="Times New Roman" w:cs="Times New Roman"/>
          <w:sz w:val="26"/>
          <w:szCs w:val="26"/>
          <w:lang w:val="vi-VN"/>
        </w:rPr>
        <w:t>-Phạm vi truyền gói tin an toàn: Phạm vi truyền của các gói tin an toàn là 145 m.</w:t>
      </w:r>
    </w:p>
    <w:p w14:paraId="5BA4A854" w14:textId="77777777" w:rsidR="007B44C7" w:rsidRPr="007B44C7" w:rsidRDefault="007B44C7" w:rsidP="009B241C">
      <w:pPr>
        <w:rPr>
          <w:rFonts w:ascii="Times New Roman" w:hAnsi="Times New Roman" w:cs="Times New Roman"/>
          <w:sz w:val="26"/>
          <w:szCs w:val="26"/>
          <w:lang w:val="vi-VN"/>
        </w:rPr>
      </w:pPr>
    </w:p>
    <w:p w14:paraId="4F5F955D" w14:textId="77777777" w:rsidR="009B241C" w:rsidRPr="007B44C7" w:rsidRDefault="009B241C" w:rsidP="009B241C">
      <w:pPr>
        <w:rPr>
          <w:rFonts w:ascii="Times New Roman" w:hAnsi="Times New Roman" w:cs="Times New Roman"/>
          <w:sz w:val="26"/>
          <w:szCs w:val="26"/>
          <w:lang w:val="vi-VN"/>
        </w:rPr>
      </w:pPr>
      <w:r w:rsidRPr="007B44C7">
        <w:rPr>
          <w:rFonts w:ascii="Times New Roman" w:hAnsi="Times New Roman" w:cs="Times New Roman"/>
          <w:sz w:val="26"/>
          <w:szCs w:val="26"/>
        </w:rPr>
        <w:t xml:space="preserve">Thay đổi các tham số trong file vanet-routing-compare.cc ở hàm SetUpAdhocMobilityNodes() để phù hợp với tham số của mô hình Gauss </w:t>
      </w:r>
      <w:r w:rsidRPr="007B44C7">
        <w:rPr>
          <w:rFonts w:ascii="Times New Roman" w:hAnsi="Times New Roman" w:cs="Times New Roman"/>
          <w:sz w:val="26"/>
          <w:szCs w:val="26"/>
          <w:lang w:val="vi-VN"/>
        </w:rPr>
        <w:t>M</w:t>
      </w:r>
      <w:r w:rsidRPr="007B44C7">
        <w:rPr>
          <w:rFonts w:ascii="Times New Roman" w:hAnsi="Times New Roman" w:cs="Times New Roman"/>
          <w:sz w:val="26"/>
          <w:szCs w:val="26"/>
        </w:rPr>
        <w:t xml:space="preserve">arkov Mobility để thực thi mô hình Random </w:t>
      </w:r>
      <w:r w:rsidRPr="007B44C7">
        <w:rPr>
          <w:rFonts w:ascii="Times New Roman" w:hAnsi="Times New Roman" w:cs="Times New Roman"/>
          <w:sz w:val="26"/>
          <w:szCs w:val="26"/>
          <w:lang w:val="vi-VN"/>
        </w:rPr>
        <w:t>W</w:t>
      </w:r>
      <w:r w:rsidRPr="007B44C7">
        <w:rPr>
          <w:rFonts w:ascii="Times New Roman" w:hAnsi="Times New Roman" w:cs="Times New Roman"/>
          <w:sz w:val="26"/>
          <w:szCs w:val="26"/>
        </w:rPr>
        <w:t xml:space="preserve">aypoint </w:t>
      </w:r>
      <w:r w:rsidRPr="007B44C7">
        <w:rPr>
          <w:rFonts w:ascii="Times New Roman" w:hAnsi="Times New Roman" w:cs="Times New Roman"/>
          <w:sz w:val="26"/>
          <w:szCs w:val="26"/>
          <w:lang w:val="vi-VN"/>
        </w:rPr>
        <w:t>M</w:t>
      </w:r>
      <w:r w:rsidRPr="007B44C7">
        <w:rPr>
          <w:rFonts w:ascii="Times New Roman" w:hAnsi="Times New Roman" w:cs="Times New Roman"/>
          <w:sz w:val="26"/>
          <w:szCs w:val="26"/>
        </w:rPr>
        <w:t>obility</w:t>
      </w:r>
      <w:r w:rsidRPr="007B44C7">
        <w:rPr>
          <w:rFonts w:ascii="Times New Roman" w:hAnsi="Times New Roman" w:cs="Times New Roman"/>
          <w:sz w:val="26"/>
          <w:szCs w:val="26"/>
          <w:lang w:val="vi-VN"/>
        </w:rPr>
        <w:t>.</w:t>
      </w:r>
    </w:p>
    <w:p w14:paraId="20F1EB9A" w14:textId="77777777" w:rsidR="009B241C" w:rsidRPr="00525A7F" w:rsidRDefault="009B241C" w:rsidP="009B241C">
      <w:pPr>
        <w:tabs>
          <w:tab w:val="center" w:pos="4680"/>
        </w:tabs>
        <w:rPr>
          <w:rFonts w:ascii="Times New Roman" w:hAnsi="Times New Roman" w:cs="Times New Roman"/>
          <w:sz w:val="26"/>
          <w:szCs w:val="26"/>
          <w:lang w:val="vi-VN"/>
        </w:rPr>
      </w:pPr>
    </w:p>
    <w:p w14:paraId="7BE82C1D" w14:textId="77777777" w:rsidR="009B241C" w:rsidRPr="00525A7F" w:rsidRDefault="009B241C" w:rsidP="009B241C">
      <w:pPr>
        <w:rPr>
          <w:rFonts w:ascii="Times New Roman" w:hAnsi="Times New Roman" w:cs="Times New Roman"/>
          <w:sz w:val="26"/>
          <w:szCs w:val="26"/>
          <w:lang w:val="vi-VN"/>
        </w:rPr>
      </w:pPr>
    </w:p>
    <w:p w14:paraId="14F14515" w14:textId="77777777" w:rsidR="009B241C" w:rsidRPr="00525A7F" w:rsidRDefault="009B241C" w:rsidP="009B241C">
      <w:pPr>
        <w:jc w:val="center"/>
        <w:rPr>
          <w:rFonts w:ascii="Times New Roman" w:hAnsi="Times New Roman" w:cs="Times New Roman"/>
          <w:sz w:val="26"/>
          <w:szCs w:val="26"/>
          <w:lang w:val="vi-VN"/>
        </w:rPr>
      </w:pPr>
      <w:r w:rsidRPr="00525A7F">
        <w:rPr>
          <w:rFonts w:ascii="Times New Roman" w:hAnsi="Times New Roman" w:cs="Times New Roman"/>
          <w:noProof/>
          <w:sz w:val="26"/>
          <w:szCs w:val="26"/>
        </w:rPr>
        <w:drawing>
          <wp:inline distT="0" distB="0" distL="0" distR="0" wp14:anchorId="3E3D38EB" wp14:editId="2E049E84">
            <wp:extent cx="2782045" cy="1916817"/>
            <wp:effectExtent l="0" t="0" r="0" b="7620"/>
            <wp:docPr id="1446596564" name="Picture 14465965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96564" name="Picture 1446596564"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l="3949" t="24352" r="49239" b="11141"/>
                    <a:stretch/>
                  </pic:blipFill>
                  <pic:spPr bwMode="auto">
                    <a:xfrm>
                      <a:off x="0" y="0"/>
                      <a:ext cx="2782297" cy="1916991"/>
                    </a:xfrm>
                    <a:prstGeom prst="rect">
                      <a:avLst/>
                    </a:prstGeom>
                    <a:ln>
                      <a:noFill/>
                    </a:ln>
                    <a:extLst>
                      <a:ext uri="{53640926-AAD7-44D8-BBD7-CCE9431645EC}">
                        <a14:shadowObscured xmlns:a14="http://schemas.microsoft.com/office/drawing/2010/main"/>
                      </a:ext>
                    </a:extLst>
                  </pic:spPr>
                </pic:pic>
              </a:graphicData>
            </a:graphic>
          </wp:inline>
        </w:drawing>
      </w:r>
    </w:p>
    <w:p w14:paraId="06F3E384" w14:textId="70D8D386" w:rsidR="009B241C" w:rsidRPr="00525A7F" w:rsidRDefault="009B241C" w:rsidP="009B241C">
      <w:pPr>
        <w:tabs>
          <w:tab w:val="center" w:pos="4680"/>
        </w:tabs>
        <w:jc w:val="center"/>
        <w:rPr>
          <w:rFonts w:ascii="Times New Roman" w:hAnsi="Times New Roman" w:cs="Times New Roman"/>
          <w:sz w:val="26"/>
          <w:szCs w:val="26"/>
          <w:lang w:val="vi-VN"/>
        </w:rPr>
      </w:pPr>
      <w:r w:rsidRPr="00525A7F">
        <w:rPr>
          <w:rFonts w:ascii="Times New Roman" w:hAnsi="Times New Roman" w:cs="Times New Roman"/>
          <w:sz w:val="26"/>
          <w:szCs w:val="26"/>
        </w:rPr>
        <w:t xml:space="preserve"> </w:t>
      </w:r>
      <w:r w:rsidRPr="00525A7F">
        <w:rPr>
          <w:rFonts w:ascii="Times New Roman" w:hAnsi="Times New Roman" w:cs="Times New Roman"/>
          <w:sz w:val="26"/>
          <w:szCs w:val="26"/>
          <w:lang w:val="vi-VN"/>
        </w:rPr>
        <w:t>Hình</w:t>
      </w:r>
      <w:r w:rsidR="007B44C7">
        <w:rPr>
          <w:rFonts w:ascii="Times New Roman" w:hAnsi="Times New Roman" w:cs="Times New Roman"/>
          <w:sz w:val="26"/>
          <w:szCs w:val="26"/>
          <w:lang w:val="vi-VN"/>
        </w:rPr>
        <w:t xml:space="preserve"> 26</w:t>
      </w:r>
      <w:r w:rsidRPr="00525A7F">
        <w:rPr>
          <w:rFonts w:ascii="Times New Roman" w:hAnsi="Times New Roman" w:cs="Times New Roman"/>
          <w:sz w:val="26"/>
          <w:szCs w:val="26"/>
          <w:lang w:val="vi-VN"/>
        </w:rPr>
        <w:t xml:space="preserve">: Thay đổi tham số </w:t>
      </w:r>
      <w:r w:rsidRPr="00525A7F">
        <w:rPr>
          <w:rFonts w:ascii="Times New Roman" w:hAnsi="Times New Roman" w:cs="Times New Roman"/>
          <w:sz w:val="26"/>
          <w:szCs w:val="26"/>
        </w:rPr>
        <w:t xml:space="preserve">để thực thi mô hình Random </w:t>
      </w:r>
      <w:r w:rsidRPr="00525A7F">
        <w:rPr>
          <w:rFonts w:ascii="Times New Roman" w:hAnsi="Times New Roman" w:cs="Times New Roman"/>
          <w:sz w:val="26"/>
          <w:szCs w:val="26"/>
          <w:lang w:val="vi-VN"/>
        </w:rPr>
        <w:t>W</w:t>
      </w:r>
      <w:r w:rsidRPr="00525A7F">
        <w:rPr>
          <w:rFonts w:ascii="Times New Roman" w:hAnsi="Times New Roman" w:cs="Times New Roman"/>
          <w:sz w:val="26"/>
          <w:szCs w:val="26"/>
        </w:rPr>
        <w:t xml:space="preserve">aypoint </w:t>
      </w:r>
      <w:r w:rsidRPr="00525A7F">
        <w:rPr>
          <w:rFonts w:ascii="Times New Roman" w:hAnsi="Times New Roman" w:cs="Times New Roman"/>
          <w:sz w:val="26"/>
          <w:szCs w:val="26"/>
          <w:lang w:val="vi-VN"/>
        </w:rPr>
        <w:t>M</w:t>
      </w:r>
      <w:r w:rsidRPr="00525A7F">
        <w:rPr>
          <w:rFonts w:ascii="Times New Roman" w:hAnsi="Times New Roman" w:cs="Times New Roman"/>
          <w:sz w:val="26"/>
          <w:szCs w:val="26"/>
        </w:rPr>
        <w:t>obility</w:t>
      </w:r>
    </w:p>
    <w:p w14:paraId="556BEADC" w14:textId="77777777" w:rsidR="009B241C" w:rsidRPr="00525A7F" w:rsidRDefault="009B241C" w:rsidP="009B241C">
      <w:pPr>
        <w:tabs>
          <w:tab w:val="center" w:pos="4680"/>
        </w:tabs>
        <w:jc w:val="center"/>
        <w:rPr>
          <w:rFonts w:ascii="Times New Roman" w:hAnsi="Times New Roman" w:cs="Times New Roman"/>
          <w:sz w:val="26"/>
          <w:szCs w:val="26"/>
          <w:lang w:val="vi-VN"/>
        </w:rPr>
      </w:pPr>
    </w:p>
    <w:p w14:paraId="281DE4B2" w14:textId="554B60EB" w:rsidR="009B241C" w:rsidRPr="00525A7F" w:rsidRDefault="009B241C" w:rsidP="009B241C">
      <w:pPr>
        <w:tabs>
          <w:tab w:val="center" w:pos="4680"/>
        </w:tabs>
        <w:jc w:val="center"/>
        <w:rPr>
          <w:rFonts w:ascii="Times New Roman" w:hAnsi="Times New Roman" w:cs="Times New Roman"/>
          <w:sz w:val="26"/>
          <w:szCs w:val="26"/>
          <w:lang w:val="vi-VN"/>
        </w:rPr>
      </w:pPr>
      <w:r w:rsidRPr="00525A7F">
        <w:rPr>
          <w:rFonts w:ascii="Times New Roman" w:hAnsi="Times New Roman" w:cs="Times New Roman"/>
          <w:sz w:val="26"/>
          <w:szCs w:val="26"/>
        </w:rPr>
        <w:t>Bản</w:t>
      </w:r>
      <w:r w:rsidR="007B44C7">
        <w:rPr>
          <w:rFonts w:ascii="Times New Roman" w:hAnsi="Times New Roman" w:cs="Times New Roman"/>
          <w:sz w:val="26"/>
          <w:szCs w:val="26"/>
          <w:lang w:val="vi-VN"/>
        </w:rPr>
        <w:t>g 27</w:t>
      </w:r>
      <w:r w:rsidRPr="00525A7F">
        <w:rPr>
          <w:rFonts w:ascii="Times New Roman" w:hAnsi="Times New Roman" w:cs="Times New Roman"/>
          <w:sz w:val="26"/>
          <w:szCs w:val="26"/>
        </w:rPr>
        <w:t xml:space="preserve">: </w:t>
      </w:r>
      <w:r w:rsidRPr="00525A7F">
        <w:rPr>
          <w:rFonts w:ascii="Times New Roman" w:hAnsi="Times New Roman" w:cs="Times New Roman"/>
          <w:sz w:val="26"/>
          <w:szCs w:val="26"/>
          <w:lang w:val="vi-VN"/>
        </w:rPr>
        <w:t xml:space="preserve">Kết quả </w:t>
      </w:r>
      <w:r w:rsidRPr="00525A7F">
        <w:rPr>
          <w:rFonts w:ascii="Times New Roman" w:hAnsi="Times New Roman" w:cs="Times New Roman"/>
          <w:sz w:val="26"/>
          <w:szCs w:val="26"/>
        </w:rPr>
        <w:t xml:space="preserve">thực thi mô hình Random </w:t>
      </w:r>
      <w:r w:rsidRPr="00525A7F">
        <w:rPr>
          <w:rFonts w:ascii="Times New Roman" w:hAnsi="Times New Roman" w:cs="Times New Roman"/>
          <w:sz w:val="26"/>
          <w:szCs w:val="26"/>
          <w:lang w:val="vi-VN"/>
        </w:rPr>
        <w:t>W</w:t>
      </w:r>
      <w:r w:rsidRPr="00525A7F">
        <w:rPr>
          <w:rFonts w:ascii="Times New Roman" w:hAnsi="Times New Roman" w:cs="Times New Roman"/>
          <w:sz w:val="26"/>
          <w:szCs w:val="26"/>
        </w:rPr>
        <w:t xml:space="preserve">aypoint </w:t>
      </w:r>
      <w:r w:rsidRPr="00525A7F">
        <w:rPr>
          <w:rFonts w:ascii="Times New Roman" w:hAnsi="Times New Roman" w:cs="Times New Roman"/>
          <w:sz w:val="26"/>
          <w:szCs w:val="26"/>
          <w:lang w:val="vi-VN"/>
        </w:rPr>
        <w:t>M</w:t>
      </w:r>
      <w:r w:rsidRPr="00525A7F">
        <w:rPr>
          <w:rFonts w:ascii="Times New Roman" w:hAnsi="Times New Roman" w:cs="Times New Roman"/>
          <w:sz w:val="26"/>
          <w:szCs w:val="26"/>
        </w:rPr>
        <w:t>obility</w:t>
      </w:r>
    </w:p>
    <w:p w14:paraId="05B7E5B4" w14:textId="605BED0F" w:rsidR="00FC7AF4" w:rsidRPr="00C952E8" w:rsidRDefault="009B241C">
      <w:pPr>
        <w:rPr>
          <w:rFonts w:ascii="Times New Roman" w:hAnsi="Times New Roman" w:cs="Times New Roman"/>
          <w:sz w:val="26"/>
          <w:szCs w:val="26"/>
        </w:rPr>
      </w:pPr>
      <w:r w:rsidRPr="00525A7F">
        <w:rPr>
          <w:rFonts w:ascii="Times New Roman" w:hAnsi="Times New Roman" w:cs="Times New Roman"/>
          <w:noProof/>
          <w:sz w:val="26"/>
          <w:szCs w:val="26"/>
        </w:rPr>
        <w:lastRenderedPageBreak/>
        <w:drawing>
          <wp:inline distT="0" distB="0" distL="0" distR="0" wp14:anchorId="744C6760" wp14:editId="3226C77C">
            <wp:extent cx="5943600" cy="1689100"/>
            <wp:effectExtent l="0" t="0" r="0" b="6350"/>
            <wp:docPr id="1908414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14490" name="Picture 1" descr="A screenshot of a computer&#10;&#10;Description automatically generated"/>
                    <pic:cNvPicPr/>
                  </pic:nvPicPr>
                  <pic:blipFill>
                    <a:blip r:embed="rId49"/>
                    <a:stretch>
                      <a:fillRect/>
                    </a:stretch>
                  </pic:blipFill>
                  <pic:spPr>
                    <a:xfrm>
                      <a:off x="0" y="0"/>
                      <a:ext cx="5943600" cy="1689100"/>
                    </a:xfrm>
                    <a:prstGeom prst="rect">
                      <a:avLst/>
                    </a:prstGeom>
                  </pic:spPr>
                </pic:pic>
              </a:graphicData>
            </a:graphic>
          </wp:inline>
        </w:drawing>
      </w:r>
    </w:p>
    <w:p w14:paraId="5E467580" w14:textId="745AD775" w:rsidR="00FC7AF4" w:rsidRPr="001D367A" w:rsidRDefault="00B77F59" w:rsidP="55CD260D">
      <w:pPr>
        <w:rPr>
          <w:rFonts w:ascii="Times New Roman" w:hAnsi="Times New Roman" w:cs="Times New Roman"/>
          <w:sz w:val="26"/>
          <w:szCs w:val="26"/>
          <w:lang w:val="vi-VN"/>
        </w:rPr>
      </w:pPr>
      <w:r w:rsidRPr="00C5616D">
        <w:rPr>
          <w:rFonts w:ascii="Times New Roman" w:hAnsi="Times New Roman" w:cs="Times New Roman"/>
          <w:sz w:val="26"/>
          <w:szCs w:val="26"/>
        </w:rPr>
        <w:br w:type="column"/>
      </w:r>
      <w:r w:rsidR="001D367A">
        <w:rPr>
          <w:rFonts w:ascii="Times New Roman" w:hAnsi="Times New Roman" w:cs="Times New Roman"/>
          <w:sz w:val="26"/>
          <w:szCs w:val="26"/>
          <w:lang w:val="vi-VN"/>
        </w:rPr>
        <w:lastRenderedPageBreak/>
        <w:t>2. Mô phỏng trực quan truyền dữ liệu</w:t>
      </w:r>
    </w:p>
    <w:p w14:paraId="358373EF" w14:textId="2379A149" w:rsidR="00FC7AF4" w:rsidRPr="001D367A" w:rsidRDefault="001D367A" w:rsidP="55CD260D">
      <w:pPr>
        <w:rPr>
          <w:rFonts w:ascii="Times New Roman" w:hAnsi="Times New Roman" w:cs="Times New Roman"/>
          <w:sz w:val="26"/>
          <w:szCs w:val="26"/>
          <w:lang w:val="vi-VN"/>
        </w:rPr>
      </w:pPr>
      <w:r>
        <w:rPr>
          <w:rFonts w:ascii="Times New Roman" w:hAnsi="Times New Roman" w:cs="Times New Roman"/>
          <w:sz w:val="26"/>
          <w:szCs w:val="26"/>
          <w:lang w:val="vi-VN"/>
        </w:rPr>
        <w:t>2.1</w:t>
      </w:r>
      <w:r w:rsidR="761FC6A7" w:rsidRPr="00C5616D">
        <w:rPr>
          <w:rFonts w:ascii="Times New Roman" w:hAnsi="Times New Roman" w:cs="Times New Roman"/>
          <w:sz w:val="26"/>
          <w:szCs w:val="26"/>
        </w:rPr>
        <w:t xml:space="preserve"> </w:t>
      </w:r>
      <w:r>
        <w:rPr>
          <w:rFonts w:ascii="Times New Roman" w:hAnsi="Times New Roman" w:cs="Times New Roman"/>
          <w:sz w:val="26"/>
          <w:szCs w:val="26"/>
          <w:lang w:val="vi-VN"/>
        </w:rPr>
        <w:t>Cài đặt</w:t>
      </w:r>
    </w:p>
    <w:p w14:paraId="1A55557A" w14:textId="1F107E63" w:rsidR="00FC7AF4" w:rsidRPr="00C5616D" w:rsidRDefault="7BCE5371" w:rsidP="55CD260D">
      <w:pPr>
        <w:rPr>
          <w:rFonts w:ascii="Times New Roman" w:hAnsi="Times New Roman" w:cs="Times New Roman"/>
          <w:sz w:val="26"/>
          <w:szCs w:val="26"/>
        </w:rPr>
      </w:pPr>
      <w:r w:rsidRPr="00C5616D">
        <w:rPr>
          <w:rFonts w:ascii="Times New Roman" w:hAnsi="Times New Roman" w:cs="Times New Roman"/>
          <w:sz w:val="26"/>
          <w:szCs w:val="26"/>
        </w:rPr>
        <w:t>Cài đặt Sumo:</w:t>
      </w:r>
    </w:p>
    <w:tbl>
      <w:tblPr>
        <w:tblStyle w:val="LiBang"/>
        <w:tblW w:w="0" w:type="auto"/>
        <w:tblLook w:val="06A0" w:firstRow="1" w:lastRow="0" w:firstColumn="1" w:lastColumn="0" w:noHBand="1" w:noVBand="1"/>
      </w:tblPr>
      <w:tblGrid>
        <w:gridCol w:w="4676"/>
        <w:gridCol w:w="4674"/>
      </w:tblGrid>
      <w:tr w:rsidR="55CD260D" w:rsidRPr="00C5616D" w14:paraId="3E546509" w14:textId="77777777" w:rsidTr="55CD260D">
        <w:trPr>
          <w:trHeight w:val="300"/>
        </w:trPr>
        <w:tc>
          <w:tcPr>
            <w:tcW w:w="4680" w:type="dxa"/>
          </w:tcPr>
          <w:p w14:paraId="68A6BE95" w14:textId="49724345" w:rsidR="55CD260D" w:rsidRPr="00C5616D" w:rsidRDefault="55CD260D" w:rsidP="55CD260D">
            <w:pPr>
              <w:rPr>
                <w:rFonts w:ascii="Times New Roman" w:hAnsi="Times New Roman" w:cs="Times New Roman"/>
                <w:sz w:val="26"/>
                <w:szCs w:val="26"/>
              </w:rPr>
            </w:pPr>
            <w:r w:rsidRPr="00C5616D">
              <w:rPr>
                <w:rFonts w:ascii="Times New Roman" w:hAnsi="Times New Roman" w:cs="Times New Roman"/>
                <w:sz w:val="26"/>
                <w:szCs w:val="26"/>
              </w:rPr>
              <w:t>command</w:t>
            </w:r>
          </w:p>
        </w:tc>
        <w:tc>
          <w:tcPr>
            <w:tcW w:w="4680" w:type="dxa"/>
          </w:tcPr>
          <w:p w14:paraId="3AFFB32A" w14:textId="00BF0B5C" w:rsidR="55CD260D" w:rsidRPr="00C5616D" w:rsidRDefault="55CD260D" w:rsidP="55CD260D">
            <w:pPr>
              <w:rPr>
                <w:rFonts w:ascii="Times New Roman" w:hAnsi="Times New Roman" w:cs="Times New Roman"/>
                <w:sz w:val="26"/>
                <w:szCs w:val="26"/>
              </w:rPr>
            </w:pPr>
            <w:r w:rsidRPr="00C5616D">
              <w:rPr>
                <w:rFonts w:ascii="Times New Roman" w:hAnsi="Times New Roman" w:cs="Times New Roman"/>
                <w:sz w:val="26"/>
                <w:szCs w:val="26"/>
              </w:rPr>
              <w:t>Mục đích</w:t>
            </w:r>
          </w:p>
        </w:tc>
      </w:tr>
      <w:tr w:rsidR="55CD260D" w:rsidRPr="00C5616D" w14:paraId="1A5A5D44" w14:textId="77777777" w:rsidTr="55CD260D">
        <w:trPr>
          <w:trHeight w:val="300"/>
        </w:trPr>
        <w:tc>
          <w:tcPr>
            <w:tcW w:w="4680" w:type="dxa"/>
          </w:tcPr>
          <w:p w14:paraId="50EBEC7C" w14:textId="1BC7302A" w:rsidR="55CD260D" w:rsidRPr="00C5616D" w:rsidRDefault="55CD260D" w:rsidP="55CD260D">
            <w:pPr>
              <w:rPr>
                <w:rFonts w:ascii="Times New Roman" w:hAnsi="Times New Roman" w:cs="Times New Roman"/>
                <w:sz w:val="26"/>
                <w:szCs w:val="26"/>
              </w:rPr>
            </w:pPr>
            <w:r w:rsidRPr="00C5616D">
              <w:rPr>
                <w:rFonts w:ascii="Times New Roman" w:hAnsi="Times New Roman" w:cs="Times New Roman"/>
                <w:sz w:val="26"/>
                <w:szCs w:val="26"/>
              </w:rPr>
              <w:t>Sudo apt update</w:t>
            </w:r>
          </w:p>
        </w:tc>
        <w:tc>
          <w:tcPr>
            <w:tcW w:w="4680" w:type="dxa"/>
          </w:tcPr>
          <w:p w14:paraId="714D5371" w14:textId="58076AB6" w:rsidR="55CD260D" w:rsidRPr="00C5616D" w:rsidRDefault="55CD260D" w:rsidP="55CD260D">
            <w:pPr>
              <w:rPr>
                <w:rFonts w:ascii="Times New Roman" w:hAnsi="Times New Roman" w:cs="Times New Roman"/>
                <w:sz w:val="26"/>
                <w:szCs w:val="26"/>
              </w:rPr>
            </w:pPr>
            <w:r w:rsidRPr="00C5616D">
              <w:rPr>
                <w:rFonts w:ascii="Times New Roman" w:hAnsi="Times New Roman" w:cs="Times New Roman"/>
                <w:sz w:val="26"/>
                <w:szCs w:val="26"/>
              </w:rPr>
              <w:t>Cập nhật các chương trình</w:t>
            </w:r>
          </w:p>
        </w:tc>
      </w:tr>
      <w:tr w:rsidR="55CD260D" w:rsidRPr="00C5616D" w14:paraId="6EE97176" w14:textId="77777777" w:rsidTr="55CD260D">
        <w:trPr>
          <w:trHeight w:val="300"/>
        </w:trPr>
        <w:tc>
          <w:tcPr>
            <w:tcW w:w="4680" w:type="dxa"/>
          </w:tcPr>
          <w:p w14:paraId="380EB60F" w14:textId="48551CD8" w:rsidR="55CD260D" w:rsidRPr="00C5616D" w:rsidRDefault="55CD260D" w:rsidP="55CD260D">
            <w:pPr>
              <w:rPr>
                <w:rFonts w:ascii="Times New Roman" w:hAnsi="Times New Roman" w:cs="Times New Roman"/>
                <w:sz w:val="26"/>
                <w:szCs w:val="26"/>
              </w:rPr>
            </w:pPr>
            <w:r w:rsidRPr="00C5616D">
              <w:rPr>
                <w:rFonts w:ascii="Times New Roman" w:hAnsi="Times New Roman" w:cs="Times New Roman"/>
                <w:sz w:val="26"/>
                <w:szCs w:val="26"/>
              </w:rPr>
              <w:t>sudo apt-get install sumo sumo-tools sumo-doc</w:t>
            </w:r>
          </w:p>
          <w:p w14:paraId="1A04C7D0" w14:textId="401B47AC" w:rsidR="55CD260D" w:rsidRPr="00C5616D" w:rsidRDefault="55CD260D" w:rsidP="55CD260D">
            <w:pPr>
              <w:rPr>
                <w:rFonts w:ascii="Times New Roman" w:hAnsi="Times New Roman" w:cs="Times New Roman"/>
                <w:sz w:val="26"/>
                <w:szCs w:val="26"/>
              </w:rPr>
            </w:pPr>
          </w:p>
        </w:tc>
        <w:tc>
          <w:tcPr>
            <w:tcW w:w="4680" w:type="dxa"/>
          </w:tcPr>
          <w:p w14:paraId="1D1068FD" w14:textId="1544E35A" w:rsidR="55CD260D" w:rsidRPr="00C5616D" w:rsidRDefault="55CD260D" w:rsidP="55CD260D">
            <w:pPr>
              <w:rPr>
                <w:rFonts w:ascii="Times New Roman" w:hAnsi="Times New Roman" w:cs="Times New Roman"/>
                <w:sz w:val="26"/>
                <w:szCs w:val="26"/>
              </w:rPr>
            </w:pPr>
            <w:r w:rsidRPr="00C5616D">
              <w:rPr>
                <w:rFonts w:ascii="Times New Roman" w:hAnsi="Times New Roman" w:cs="Times New Roman"/>
                <w:sz w:val="26"/>
                <w:szCs w:val="26"/>
              </w:rPr>
              <w:t>Tải xuống sumo</w:t>
            </w:r>
          </w:p>
        </w:tc>
      </w:tr>
      <w:tr w:rsidR="55CD260D" w:rsidRPr="00C5616D" w14:paraId="46CE82B7" w14:textId="77777777" w:rsidTr="55CD260D">
        <w:trPr>
          <w:trHeight w:val="300"/>
        </w:trPr>
        <w:tc>
          <w:tcPr>
            <w:tcW w:w="4680" w:type="dxa"/>
          </w:tcPr>
          <w:p w14:paraId="6F106AA7" w14:textId="506F7732" w:rsidR="55CD260D" w:rsidRPr="00C5616D" w:rsidRDefault="55CD260D" w:rsidP="55CD260D">
            <w:pPr>
              <w:rPr>
                <w:rFonts w:ascii="Times New Roman" w:eastAsia="Aptos" w:hAnsi="Times New Roman" w:cs="Times New Roman"/>
                <w:sz w:val="26"/>
                <w:szCs w:val="26"/>
              </w:rPr>
            </w:pPr>
            <w:r w:rsidRPr="00C5616D">
              <w:rPr>
                <w:rFonts w:ascii="Times New Roman" w:eastAsia="Consolas" w:hAnsi="Times New Roman" w:cs="Times New Roman"/>
                <w:color w:val="0C0D0E"/>
                <w:sz w:val="26"/>
                <w:szCs w:val="26"/>
              </w:rPr>
              <w:t>sudo add-apt-repository ppa:mozillateam/ppa</w:t>
            </w:r>
          </w:p>
        </w:tc>
        <w:tc>
          <w:tcPr>
            <w:tcW w:w="4680" w:type="dxa"/>
            <w:vMerge w:val="restart"/>
          </w:tcPr>
          <w:p w14:paraId="6B38882D" w14:textId="4A318881" w:rsidR="55CD260D" w:rsidRPr="00C5616D" w:rsidRDefault="55CD260D" w:rsidP="55CD260D">
            <w:pPr>
              <w:rPr>
                <w:rFonts w:ascii="Times New Roman" w:hAnsi="Times New Roman" w:cs="Times New Roman"/>
                <w:sz w:val="26"/>
                <w:szCs w:val="26"/>
              </w:rPr>
            </w:pPr>
            <w:r w:rsidRPr="00C5616D">
              <w:rPr>
                <w:rFonts w:ascii="Times New Roman" w:hAnsi="Times New Roman" w:cs="Times New Roman"/>
                <w:sz w:val="26"/>
                <w:szCs w:val="26"/>
              </w:rPr>
              <w:t>Tải xuống .deb package (nhằm phục vụ cho command python osmWebWizard.py)</w:t>
            </w:r>
          </w:p>
        </w:tc>
      </w:tr>
      <w:tr w:rsidR="55CD260D" w:rsidRPr="00C5616D" w14:paraId="7F7DC944" w14:textId="77777777" w:rsidTr="55CD260D">
        <w:trPr>
          <w:trHeight w:val="300"/>
        </w:trPr>
        <w:tc>
          <w:tcPr>
            <w:tcW w:w="4680" w:type="dxa"/>
          </w:tcPr>
          <w:p w14:paraId="2FD9F0EC" w14:textId="1FB7D743" w:rsidR="55CD260D" w:rsidRPr="00C5616D" w:rsidRDefault="55CD260D" w:rsidP="55CD260D">
            <w:pPr>
              <w:rPr>
                <w:rFonts w:ascii="Times New Roman" w:eastAsia="Aptos" w:hAnsi="Times New Roman" w:cs="Times New Roman"/>
                <w:sz w:val="26"/>
                <w:szCs w:val="26"/>
              </w:rPr>
            </w:pPr>
            <w:r w:rsidRPr="00C5616D">
              <w:rPr>
                <w:rFonts w:ascii="Times New Roman" w:eastAsia="Consolas" w:hAnsi="Times New Roman" w:cs="Times New Roman"/>
                <w:color w:val="0C0D0E"/>
                <w:sz w:val="26"/>
                <w:szCs w:val="26"/>
              </w:rPr>
              <w:t>echo '</w:t>
            </w:r>
            <w:r w:rsidRPr="00C5616D">
              <w:rPr>
                <w:rFonts w:ascii="Times New Roman" w:hAnsi="Times New Roman" w:cs="Times New Roman"/>
                <w:sz w:val="26"/>
                <w:szCs w:val="26"/>
              </w:rPr>
              <w:br/>
            </w:r>
            <w:r w:rsidRPr="00C5616D">
              <w:rPr>
                <w:rFonts w:ascii="Times New Roman" w:eastAsia="Consolas" w:hAnsi="Times New Roman" w:cs="Times New Roman"/>
                <w:color w:val="0C0D0E"/>
                <w:sz w:val="26"/>
                <w:szCs w:val="26"/>
              </w:rPr>
              <w:t>Package: *</w:t>
            </w:r>
            <w:r w:rsidRPr="00C5616D">
              <w:rPr>
                <w:rFonts w:ascii="Times New Roman" w:hAnsi="Times New Roman" w:cs="Times New Roman"/>
                <w:sz w:val="26"/>
                <w:szCs w:val="26"/>
              </w:rPr>
              <w:br/>
            </w:r>
            <w:r w:rsidRPr="00C5616D">
              <w:rPr>
                <w:rFonts w:ascii="Times New Roman" w:eastAsia="Consolas" w:hAnsi="Times New Roman" w:cs="Times New Roman"/>
                <w:color w:val="0C0D0E"/>
                <w:sz w:val="26"/>
                <w:szCs w:val="26"/>
              </w:rPr>
              <w:t>Pin: release o=LP-PPA-mozillateam</w:t>
            </w:r>
            <w:r w:rsidRPr="00C5616D">
              <w:rPr>
                <w:rFonts w:ascii="Times New Roman" w:hAnsi="Times New Roman" w:cs="Times New Roman"/>
                <w:sz w:val="26"/>
                <w:szCs w:val="26"/>
              </w:rPr>
              <w:br/>
            </w:r>
            <w:r w:rsidRPr="00C5616D">
              <w:rPr>
                <w:rFonts w:ascii="Times New Roman" w:eastAsia="Consolas" w:hAnsi="Times New Roman" w:cs="Times New Roman"/>
                <w:color w:val="0C0D0E"/>
                <w:sz w:val="26"/>
                <w:szCs w:val="26"/>
              </w:rPr>
              <w:t>Pin-Priority: 1001</w:t>
            </w:r>
            <w:r w:rsidRPr="00C5616D">
              <w:rPr>
                <w:rFonts w:ascii="Times New Roman" w:hAnsi="Times New Roman" w:cs="Times New Roman"/>
                <w:sz w:val="26"/>
                <w:szCs w:val="26"/>
              </w:rPr>
              <w:br/>
            </w:r>
            <w:r w:rsidRPr="00C5616D">
              <w:rPr>
                <w:rFonts w:ascii="Times New Roman" w:hAnsi="Times New Roman" w:cs="Times New Roman"/>
                <w:sz w:val="26"/>
                <w:szCs w:val="26"/>
              </w:rPr>
              <w:br/>
            </w:r>
            <w:r w:rsidRPr="00C5616D">
              <w:rPr>
                <w:rFonts w:ascii="Times New Roman" w:eastAsia="Consolas" w:hAnsi="Times New Roman" w:cs="Times New Roman"/>
                <w:color w:val="0C0D0E"/>
                <w:sz w:val="26"/>
                <w:szCs w:val="26"/>
              </w:rPr>
              <w:t>Package: firefox</w:t>
            </w:r>
            <w:r w:rsidRPr="00C5616D">
              <w:rPr>
                <w:rFonts w:ascii="Times New Roman" w:hAnsi="Times New Roman" w:cs="Times New Roman"/>
                <w:sz w:val="26"/>
                <w:szCs w:val="26"/>
              </w:rPr>
              <w:br/>
            </w:r>
            <w:r w:rsidRPr="00C5616D">
              <w:rPr>
                <w:rFonts w:ascii="Times New Roman" w:eastAsia="Consolas" w:hAnsi="Times New Roman" w:cs="Times New Roman"/>
                <w:color w:val="0C0D0E"/>
                <w:sz w:val="26"/>
                <w:szCs w:val="26"/>
              </w:rPr>
              <w:t>Pin: version 1:1snap*</w:t>
            </w:r>
            <w:r w:rsidRPr="00C5616D">
              <w:rPr>
                <w:rFonts w:ascii="Times New Roman" w:hAnsi="Times New Roman" w:cs="Times New Roman"/>
                <w:sz w:val="26"/>
                <w:szCs w:val="26"/>
              </w:rPr>
              <w:br/>
            </w:r>
            <w:r w:rsidRPr="00C5616D">
              <w:rPr>
                <w:rFonts w:ascii="Times New Roman" w:eastAsia="Consolas" w:hAnsi="Times New Roman" w:cs="Times New Roman"/>
                <w:color w:val="0C0D0E"/>
                <w:sz w:val="26"/>
                <w:szCs w:val="26"/>
              </w:rPr>
              <w:t>Pin-Priority: -1</w:t>
            </w:r>
            <w:r w:rsidRPr="00C5616D">
              <w:rPr>
                <w:rFonts w:ascii="Times New Roman" w:hAnsi="Times New Roman" w:cs="Times New Roman"/>
                <w:sz w:val="26"/>
                <w:szCs w:val="26"/>
              </w:rPr>
              <w:br/>
            </w:r>
            <w:r w:rsidRPr="00C5616D">
              <w:rPr>
                <w:rFonts w:ascii="Times New Roman" w:eastAsia="Consolas" w:hAnsi="Times New Roman" w:cs="Times New Roman"/>
                <w:color w:val="0C0D0E"/>
                <w:sz w:val="26"/>
                <w:szCs w:val="26"/>
              </w:rPr>
              <w:t>' | sudo tee /etc/apt/preferences.d/mozilla-firefox</w:t>
            </w:r>
          </w:p>
        </w:tc>
        <w:tc>
          <w:tcPr>
            <w:tcW w:w="4680" w:type="dxa"/>
            <w:vMerge/>
          </w:tcPr>
          <w:p w14:paraId="0D03E34F" w14:textId="77777777" w:rsidR="006C49E0" w:rsidRPr="00C5616D" w:rsidRDefault="006C49E0">
            <w:pPr>
              <w:rPr>
                <w:rFonts w:ascii="Times New Roman" w:hAnsi="Times New Roman" w:cs="Times New Roman"/>
                <w:sz w:val="26"/>
                <w:szCs w:val="26"/>
              </w:rPr>
            </w:pPr>
          </w:p>
        </w:tc>
      </w:tr>
      <w:tr w:rsidR="55CD260D" w:rsidRPr="00C5616D" w14:paraId="46D7CB82" w14:textId="77777777" w:rsidTr="55CD260D">
        <w:trPr>
          <w:trHeight w:val="300"/>
        </w:trPr>
        <w:tc>
          <w:tcPr>
            <w:tcW w:w="4680" w:type="dxa"/>
          </w:tcPr>
          <w:p w14:paraId="34782571" w14:textId="4D623A2D" w:rsidR="55CD260D" w:rsidRPr="00C5616D" w:rsidRDefault="55CD260D" w:rsidP="55CD260D">
            <w:pPr>
              <w:rPr>
                <w:rFonts w:ascii="Times New Roman" w:eastAsia="Consolas" w:hAnsi="Times New Roman" w:cs="Times New Roman"/>
                <w:sz w:val="26"/>
                <w:szCs w:val="26"/>
              </w:rPr>
            </w:pPr>
            <w:r w:rsidRPr="00C5616D">
              <w:rPr>
                <w:rFonts w:ascii="Times New Roman" w:eastAsia="Consolas" w:hAnsi="Times New Roman" w:cs="Times New Roman"/>
                <w:color w:val="0C0D0E"/>
                <w:sz w:val="26"/>
                <w:szCs w:val="26"/>
              </w:rPr>
              <w:t>sudo snap remove firefox</w:t>
            </w:r>
          </w:p>
        </w:tc>
        <w:tc>
          <w:tcPr>
            <w:tcW w:w="4680" w:type="dxa"/>
            <w:vMerge/>
          </w:tcPr>
          <w:p w14:paraId="6626C303" w14:textId="77777777" w:rsidR="006C49E0" w:rsidRPr="00C5616D" w:rsidRDefault="006C49E0">
            <w:pPr>
              <w:rPr>
                <w:rFonts w:ascii="Times New Roman" w:hAnsi="Times New Roman" w:cs="Times New Roman"/>
                <w:sz w:val="26"/>
                <w:szCs w:val="26"/>
              </w:rPr>
            </w:pPr>
          </w:p>
        </w:tc>
      </w:tr>
      <w:tr w:rsidR="55CD260D" w:rsidRPr="00C5616D" w14:paraId="5DA6B47A" w14:textId="77777777" w:rsidTr="55CD260D">
        <w:trPr>
          <w:trHeight w:val="300"/>
        </w:trPr>
        <w:tc>
          <w:tcPr>
            <w:tcW w:w="4680" w:type="dxa"/>
          </w:tcPr>
          <w:p w14:paraId="06AF4044" w14:textId="2C724372" w:rsidR="55CD260D" w:rsidRPr="00C5616D" w:rsidRDefault="55CD260D" w:rsidP="55CD260D">
            <w:pPr>
              <w:rPr>
                <w:rFonts w:ascii="Times New Roman" w:eastAsia="Consolas" w:hAnsi="Times New Roman" w:cs="Times New Roman"/>
                <w:color w:val="0C0D0E"/>
                <w:sz w:val="26"/>
                <w:szCs w:val="26"/>
              </w:rPr>
            </w:pPr>
            <w:r w:rsidRPr="00C5616D">
              <w:rPr>
                <w:rFonts w:ascii="Times New Roman" w:eastAsia="Consolas" w:hAnsi="Times New Roman" w:cs="Times New Roman"/>
                <w:color w:val="0C0D0E"/>
                <w:sz w:val="26"/>
                <w:szCs w:val="26"/>
              </w:rPr>
              <w:t>Sumo –version</w:t>
            </w:r>
          </w:p>
        </w:tc>
        <w:tc>
          <w:tcPr>
            <w:tcW w:w="4680" w:type="dxa"/>
          </w:tcPr>
          <w:p w14:paraId="6E749921" w14:textId="6B26B7C4" w:rsidR="55CD260D" w:rsidRPr="00C5616D" w:rsidRDefault="55CD260D" w:rsidP="55CD260D">
            <w:pPr>
              <w:rPr>
                <w:rFonts w:ascii="Times New Roman" w:hAnsi="Times New Roman" w:cs="Times New Roman"/>
                <w:sz w:val="26"/>
                <w:szCs w:val="26"/>
              </w:rPr>
            </w:pPr>
            <w:r w:rsidRPr="00C5616D">
              <w:rPr>
                <w:rFonts w:ascii="Times New Roman" w:hAnsi="Times New Roman" w:cs="Times New Roman"/>
                <w:sz w:val="26"/>
                <w:szCs w:val="26"/>
              </w:rPr>
              <w:t>Kiểm tra việc hoàn tất tải xuống sumo</w:t>
            </w:r>
          </w:p>
        </w:tc>
      </w:tr>
    </w:tbl>
    <w:p w14:paraId="06A53BE1" w14:textId="77777777" w:rsidR="00FC7AF4" w:rsidRPr="00C5616D" w:rsidRDefault="00FC7AF4" w:rsidP="55CD260D">
      <w:pPr>
        <w:rPr>
          <w:rFonts w:ascii="Times New Roman" w:hAnsi="Times New Roman" w:cs="Times New Roman"/>
          <w:sz w:val="26"/>
          <w:szCs w:val="26"/>
          <w:lang w:val="vi-VN"/>
        </w:rPr>
      </w:pPr>
    </w:p>
    <w:p w14:paraId="39C28374" w14:textId="3883007D" w:rsidR="00FC7AF4" w:rsidRPr="00C5616D" w:rsidRDefault="7BCE5371" w:rsidP="55CD260D">
      <w:pPr>
        <w:rPr>
          <w:rFonts w:ascii="Times New Roman" w:hAnsi="Times New Roman" w:cs="Times New Roman"/>
          <w:sz w:val="26"/>
          <w:szCs w:val="26"/>
          <w:lang w:val="vi-VN"/>
        </w:rPr>
      </w:pPr>
      <w:r w:rsidRPr="00C5616D">
        <w:rPr>
          <w:rFonts w:ascii="Times New Roman" w:hAnsi="Times New Roman" w:cs="Times New Roman"/>
          <w:noProof/>
          <w:sz w:val="26"/>
          <w:szCs w:val="26"/>
        </w:rPr>
        <w:drawing>
          <wp:inline distT="0" distB="0" distL="0" distR="0" wp14:anchorId="21B0AEB7" wp14:editId="01C5E663">
            <wp:extent cx="5943600" cy="1518920"/>
            <wp:effectExtent l="0" t="0" r="0" b="5080"/>
            <wp:docPr id="5638351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943600" cy="1518920"/>
                    </a:xfrm>
                    <a:prstGeom prst="rect">
                      <a:avLst/>
                    </a:prstGeom>
                  </pic:spPr>
                </pic:pic>
              </a:graphicData>
            </a:graphic>
          </wp:inline>
        </w:drawing>
      </w:r>
    </w:p>
    <w:p w14:paraId="3AA23C22" w14:textId="1DAD7A83" w:rsidR="00FC7AF4" w:rsidRPr="00C5616D" w:rsidRDefault="7BCE5371" w:rsidP="55CD260D">
      <w:pPr>
        <w:rPr>
          <w:rFonts w:ascii="Times New Roman" w:hAnsi="Times New Roman" w:cs="Times New Roman"/>
          <w:sz w:val="26"/>
          <w:szCs w:val="26"/>
          <w:lang w:val="vi-VN"/>
        </w:rPr>
      </w:pPr>
      <w:r w:rsidRPr="00C5616D">
        <w:rPr>
          <w:rFonts w:ascii="Times New Roman" w:hAnsi="Times New Roman" w:cs="Times New Roman"/>
          <w:sz w:val="26"/>
          <w:szCs w:val="26"/>
          <w:lang w:val="vi-VN"/>
        </w:rPr>
        <w:t xml:space="preserve">Hình...: </w:t>
      </w:r>
      <w:r w:rsidRPr="00C5616D">
        <w:rPr>
          <w:rFonts w:ascii="Times New Roman" w:hAnsi="Times New Roman" w:cs="Times New Roman"/>
          <w:sz w:val="26"/>
          <w:szCs w:val="26"/>
        </w:rPr>
        <w:t>Kiểm tra việc hoàn tất tải xuống sumo</w:t>
      </w:r>
    </w:p>
    <w:p w14:paraId="450ACA1D" w14:textId="77777777" w:rsidR="00FC7AF4" w:rsidRPr="00C5616D" w:rsidRDefault="00FC7AF4" w:rsidP="55CD260D">
      <w:pPr>
        <w:rPr>
          <w:rFonts w:ascii="Times New Roman" w:hAnsi="Times New Roman" w:cs="Times New Roman"/>
          <w:sz w:val="26"/>
          <w:szCs w:val="26"/>
          <w:lang w:val="vi-VN"/>
        </w:rPr>
      </w:pPr>
    </w:p>
    <w:p w14:paraId="76993A68" w14:textId="77777777" w:rsidR="00FC7AF4" w:rsidRPr="00C5616D" w:rsidRDefault="00FC7AF4" w:rsidP="55CD260D">
      <w:pPr>
        <w:rPr>
          <w:rFonts w:ascii="Times New Roman" w:hAnsi="Times New Roman" w:cs="Times New Roman"/>
          <w:sz w:val="26"/>
          <w:szCs w:val="26"/>
          <w:lang w:val="vi-VN"/>
        </w:rPr>
      </w:pPr>
    </w:p>
    <w:p w14:paraId="1FBE20D5" w14:textId="4ED0E220" w:rsidR="00FC7AF4" w:rsidRPr="00C5616D" w:rsidRDefault="7BCE5371" w:rsidP="55CD260D">
      <w:pPr>
        <w:rPr>
          <w:rFonts w:ascii="Times New Roman" w:hAnsi="Times New Roman" w:cs="Times New Roman"/>
          <w:sz w:val="26"/>
          <w:szCs w:val="26"/>
        </w:rPr>
      </w:pPr>
      <w:r w:rsidRPr="00C5616D">
        <w:rPr>
          <w:rFonts w:ascii="Times New Roman" w:hAnsi="Times New Roman" w:cs="Times New Roman"/>
          <w:sz w:val="26"/>
          <w:szCs w:val="26"/>
        </w:rPr>
        <w:t>Trích xuất bản đồ mô phỏng từ Sumo và chuyển sang định dạng ns-3:</w:t>
      </w:r>
    </w:p>
    <w:tbl>
      <w:tblPr>
        <w:tblStyle w:val="LiBang"/>
        <w:tblW w:w="0" w:type="auto"/>
        <w:tblLook w:val="06A0" w:firstRow="1" w:lastRow="0" w:firstColumn="1" w:lastColumn="0" w:noHBand="1" w:noVBand="1"/>
      </w:tblPr>
      <w:tblGrid>
        <w:gridCol w:w="4676"/>
        <w:gridCol w:w="4674"/>
      </w:tblGrid>
      <w:tr w:rsidR="55CD260D" w:rsidRPr="00C5616D" w14:paraId="6C4B9CC2" w14:textId="77777777" w:rsidTr="55CD260D">
        <w:trPr>
          <w:trHeight w:val="300"/>
        </w:trPr>
        <w:tc>
          <w:tcPr>
            <w:tcW w:w="4680" w:type="dxa"/>
          </w:tcPr>
          <w:p w14:paraId="274FD655" w14:textId="4B0B01E1" w:rsidR="55CD260D" w:rsidRPr="00C5616D" w:rsidRDefault="55CD260D" w:rsidP="55CD260D">
            <w:pPr>
              <w:rPr>
                <w:rFonts w:ascii="Times New Roman" w:hAnsi="Times New Roman" w:cs="Times New Roman"/>
                <w:sz w:val="26"/>
                <w:szCs w:val="26"/>
              </w:rPr>
            </w:pPr>
            <w:r w:rsidRPr="00C5616D">
              <w:rPr>
                <w:rFonts w:ascii="Times New Roman" w:hAnsi="Times New Roman" w:cs="Times New Roman"/>
                <w:sz w:val="26"/>
                <w:szCs w:val="26"/>
              </w:rPr>
              <w:t>command</w:t>
            </w:r>
          </w:p>
        </w:tc>
        <w:tc>
          <w:tcPr>
            <w:tcW w:w="4680" w:type="dxa"/>
          </w:tcPr>
          <w:p w14:paraId="124BDA85" w14:textId="0F6EA4A1" w:rsidR="55CD260D" w:rsidRPr="00C5616D" w:rsidRDefault="55CD260D" w:rsidP="55CD260D">
            <w:pPr>
              <w:rPr>
                <w:rFonts w:ascii="Times New Roman" w:hAnsi="Times New Roman" w:cs="Times New Roman"/>
                <w:sz w:val="26"/>
                <w:szCs w:val="26"/>
              </w:rPr>
            </w:pPr>
            <w:r w:rsidRPr="00C5616D">
              <w:rPr>
                <w:rFonts w:ascii="Times New Roman" w:hAnsi="Times New Roman" w:cs="Times New Roman"/>
                <w:sz w:val="26"/>
                <w:szCs w:val="26"/>
              </w:rPr>
              <w:t>Mục đích</w:t>
            </w:r>
          </w:p>
        </w:tc>
      </w:tr>
      <w:tr w:rsidR="55CD260D" w:rsidRPr="00C5616D" w14:paraId="34F02E06" w14:textId="77777777" w:rsidTr="55CD260D">
        <w:trPr>
          <w:trHeight w:val="300"/>
        </w:trPr>
        <w:tc>
          <w:tcPr>
            <w:tcW w:w="4680" w:type="dxa"/>
          </w:tcPr>
          <w:p w14:paraId="79DD7BC9" w14:textId="597D6758" w:rsidR="55CD260D" w:rsidRPr="00C5616D" w:rsidRDefault="55CD260D" w:rsidP="55CD260D">
            <w:pPr>
              <w:rPr>
                <w:rFonts w:ascii="Times New Roman" w:hAnsi="Times New Roman" w:cs="Times New Roman"/>
                <w:sz w:val="26"/>
                <w:szCs w:val="26"/>
              </w:rPr>
            </w:pPr>
            <w:r w:rsidRPr="00C5616D">
              <w:rPr>
                <w:rFonts w:ascii="Times New Roman" w:hAnsi="Times New Roman" w:cs="Times New Roman"/>
                <w:sz w:val="26"/>
                <w:szCs w:val="26"/>
              </w:rPr>
              <w:lastRenderedPageBreak/>
              <w:t>cd /usr/share/sumo/tools/</w:t>
            </w:r>
          </w:p>
        </w:tc>
        <w:tc>
          <w:tcPr>
            <w:tcW w:w="4680" w:type="dxa"/>
          </w:tcPr>
          <w:p w14:paraId="3EC3BD9B" w14:textId="0209E298" w:rsidR="55CD260D" w:rsidRPr="00C5616D" w:rsidRDefault="55CD260D" w:rsidP="55CD260D">
            <w:pPr>
              <w:rPr>
                <w:rFonts w:ascii="Times New Roman" w:hAnsi="Times New Roman" w:cs="Times New Roman"/>
                <w:sz w:val="26"/>
                <w:szCs w:val="26"/>
              </w:rPr>
            </w:pPr>
            <w:r w:rsidRPr="00C5616D">
              <w:rPr>
                <w:rFonts w:ascii="Times New Roman" w:hAnsi="Times New Roman" w:cs="Times New Roman"/>
                <w:sz w:val="26"/>
                <w:szCs w:val="26"/>
              </w:rPr>
              <w:t>Truy cập đến đường dẫn Tools của Sumo</w:t>
            </w:r>
          </w:p>
        </w:tc>
      </w:tr>
      <w:tr w:rsidR="55CD260D" w:rsidRPr="00C5616D" w14:paraId="7A6E3C38" w14:textId="77777777" w:rsidTr="55CD260D">
        <w:trPr>
          <w:trHeight w:val="300"/>
        </w:trPr>
        <w:tc>
          <w:tcPr>
            <w:tcW w:w="4680" w:type="dxa"/>
          </w:tcPr>
          <w:p w14:paraId="7A4A17E8" w14:textId="1CDA1A2D" w:rsidR="55CD260D" w:rsidRPr="00C5616D" w:rsidRDefault="55CD260D" w:rsidP="55CD260D">
            <w:pPr>
              <w:rPr>
                <w:rFonts w:ascii="Times New Roman" w:hAnsi="Times New Roman" w:cs="Times New Roman"/>
                <w:sz w:val="26"/>
                <w:szCs w:val="26"/>
              </w:rPr>
            </w:pPr>
            <w:r w:rsidRPr="00C5616D">
              <w:rPr>
                <w:rFonts w:ascii="Times New Roman" w:hAnsi="Times New Roman" w:cs="Times New Roman"/>
                <w:sz w:val="26"/>
                <w:szCs w:val="26"/>
              </w:rPr>
              <w:t>python osmWebWizard.py</w:t>
            </w:r>
          </w:p>
        </w:tc>
        <w:tc>
          <w:tcPr>
            <w:tcW w:w="4680" w:type="dxa"/>
          </w:tcPr>
          <w:p w14:paraId="67CD672B" w14:textId="73960068" w:rsidR="55CD260D" w:rsidRPr="00C5616D" w:rsidRDefault="55CD260D" w:rsidP="55CD260D">
            <w:pPr>
              <w:rPr>
                <w:rFonts w:ascii="Times New Roman" w:hAnsi="Times New Roman" w:cs="Times New Roman"/>
                <w:sz w:val="26"/>
                <w:szCs w:val="26"/>
              </w:rPr>
            </w:pPr>
            <w:r w:rsidRPr="00C5616D">
              <w:rPr>
                <w:rFonts w:ascii="Times New Roman" w:hAnsi="Times New Roman" w:cs="Times New Roman"/>
                <w:sz w:val="26"/>
                <w:szCs w:val="26"/>
              </w:rPr>
              <w:t>Khởi chạy OSM web wizard (được mở trong web browser)</w:t>
            </w:r>
          </w:p>
        </w:tc>
      </w:tr>
    </w:tbl>
    <w:p w14:paraId="7ED5C6A0" w14:textId="77777777" w:rsidR="00FC7AF4" w:rsidRPr="00C5616D" w:rsidRDefault="00FC7AF4" w:rsidP="55CD260D">
      <w:pPr>
        <w:rPr>
          <w:rFonts w:ascii="Times New Roman" w:hAnsi="Times New Roman" w:cs="Times New Roman"/>
          <w:sz w:val="26"/>
          <w:szCs w:val="26"/>
          <w:lang w:val="vi-VN"/>
        </w:rPr>
      </w:pPr>
    </w:p>
    <w:p w14:paraId="12D1B5D6" w14:textId="77777777" w:rsidR="00FC7AF4" w:rsidRPr="00C5616D" w:rsidRDefault="7BCE5371" w:rsidP="55CD260D">
      <w:pPr>
        <w:rPr>
          <w:rFonts w:ascii="Times New Roman" w:hAnsi="Times New Roman" w:cs="Times New Roman"/>
          <w:sz w:val="26"/>
          <w:szCs w:val="26"/>
          <w:lang w:val="vi-VN"/>
        </w:rPr>
      </w:pPr>
      <w:r w:rsidRPr="00C5616D">
        <w:rPr>
          <w:rFonts w:ascii="Times New Roman" w:hAnsi="Times New Roman" w:cs="Times New Roman"/>
          <w:noProof/>
          <w:sz w:val="26"/>
          <w:szCs w:val="26"/>
        </w:rPr>
        <w:drawing>
          <wp:inline distT="0" distB="0" distL="0" distR="0" wp14:anchorId="461DF975" wp14:editId="49A608A5">
            <wp:extent cx="5943600" cy="3714750"/>
            <wp:effectExtent l="0" t="0" r="0" b="0"/>
            <wp:docPr id="9134313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86CF450" w14:textId="77777777" w:rsidR="00FC7AF4" w:rsidRPr="00C5616D" w:rsidRDefault="7BCE5371" w:rsidP="55CD260D">
      <w:pPr>
        <w:rPr>
          <w:rFonts w:ascii="Times New Roman" w:hAnsi="Times New Roman" w:cs="Times New Roman"/>
          <w:sz w:val="26"/>
          <w:szCs w:val="26"/>
          <w:lang w:val="vi-VN"/>
        </w:rPr>
      </w:pPr>
      <w:r w:rsidRPr="00C5616D">
        <w:rPr>
          <w:rFonts w:ascii="Times New Roman" w:hAnsi="Times New Roman" w:cs="Times New Roman"/>
          <w:sz w:val="26"/>
          <w:szCs w:val="26"/>
          <w:lang w:val="vi-VN"/>
        </w:rPr>
        <w:t xml:space="preserve">Hình...: Giao diện của </w:t>
      </w:r>
      <w:r w:rsidRPr="00C5616D">
        <w:rPr>
          <w:rFonts w:ascii="Times New Roman" w:hAnsi="Times New Roman" w:cs="Times New Roman"/>
          <w:sz w:val="26"/>
          <w:szCs w:val="26"/>
        </w:rPr>
        <w:t>OSM web wizard</w:t>
      </w:r>
      <w:r w:rsidRPr="00C5616D">
        <w:rPr>
          <w:rFonts w:ascii="Times New Roman" w:hAnsi="Times New Roman" w:cs="Times New Roman"/>
          <w:sz w:val="26"/>
          <w:szCs w:val="26"/>
          <w:lang w:val="vi-VN"/>
        </w:rPr>
        <w:t xml:space="preserve"> sau khi khởi chạy command </w:t>
      </w:r>
      <w:r w:rsidRPr="00C5616D">
        <w:rPr>
          <w:rFonts w:ascii="Times New Roman" w:hAnsi="Times New Roman" w:cs="Times New Roman"/>
          <w:sz w:val="26"/>
          <w:szCs w:val="26"/>
        </w:rPr>
        <w:t>python osmWebWizard.py</w:t>
      </w:r>
    </w:p>
    <w:p w14:paraId="2C68C8F9" w14:textId="77777777" w:rsidR="00FC7AF4" w:rsidRPr="00C5616D" w:rsidRDefault="00FC7AF4" w:rsidP="55CD260D">
      <w:pPr>
        <w:rPr>
          <w:rFonts w:ascii="Times New Roman" w:hAnsi="Times New Roman" w:cs="Times New Roman"/>
          <w:sz w:val="26"/>
          <w:szCs w:val="26"/>
          <w:lang w:val="vi-VN"/>
        </w:rPr>
      </w:pPr>
    </w:p>
    <w:tbl>
      <w:tblPr>
        <w:tblStyle w:val="LiBang"/>
        <w:tblW w:w="0" w:type="auto"/>
        <w:tblLook w:val="06A0" w:firstRow="1" w:lastRow="0" w:firstColumn="1" w:lastColumn="0" w:noHBand="1" w:noVBand="1"/>
      </w:tblPr>
      <w:tblGrid>
        <w:gridCol w:w="4676"/>
        <w:gridCol w:w="4674"/>
      </w:tblGrid>
      <w:tr w:rsidR="55CD260D" w:rsidRPr="00C5616D" w14:paraId="10805126" w14:textId="77777777" w:rsidTr="55CD260D">
        <w:trPr>
          <w:trHeight w:val="300"/>
        </w:trPr>
        <w:tc>
          <w:tcPr>
            <w:tcW w:w="4680" w:type="dxa"/>
          </w:tcPr>
          <w:p w14:paraId="0606CED0" w14:textId="385084AC" w:rsidR="55CD260D" w:rsidRPr="00C5616D" w:rsidRDefault="55CD260D" w:rsidP="55CD260D">
            <w:pPr>
              <w:rPr>
                <w:rFonts w:ascii="Times New Roman" w:hAnsi="Times New Roman" w:cs="Times New Roman"/>
                <w:color w:val="000000" w:themeColor="text1"/>
                <w:sz w:val="26"/>
                <w:szCs w:val="26"/>
              </w:rPr>
            </w:pPr>
            <w:r w:rsidRPr="00C5616D">
              <w:rPr>
                <w:rFonts w:ascii="Times New Roman" w:hAnsi="Times New Roman" w:cs="Times New Roman"/>
                <w:color w:val="000000" w:themeColor="text1"/>
                <w:sz w:val="26"/>
                <w:szCs w:val="26"/>
              </w:rPr>
              <w:t>Lựa chọn:</w:t>
            </w:r>
          </w:p>
          <w:p w14:paraId="09B2B347" w14:textId="6AFB45E2" w:rsidR="55CD260D" w:rsidRPr="00C5616D" w:rsidRDefault="55CD260D" w:rsidP="55CD260D">
            <w:pPr>
              <w:rPr>
                <w:rFonts w:ascii="Times New Roman" w:hAnsi="Times New Roman" w:cs="Times New Roman"/>
                <w:sz w:val="26"/>
                <w:szCs w:val="26"/>
              </w:rPr>
            </w:pPr>
            <w:r w:rsidRPr="00C5616D">
              <w:rPr>
                <w:rFonts w:ascii="Times New Roman" w:eastAsia="Consolas" w:hAnsi="Times New Roman" w:cs="Times New Roman"/>
                <w:color w:val="000000" w:themeColor="text1"/>
                <w:sz w:val="26"/>
                <w:szCs w:val="26"/>
              </w:rPr>
              <w:t xml:space="preserve">a. </w:t>
            </w:r>
            <w:r w:rsidRPr="00C5616D">
              <w:rPr>
                <w:rFonts w:ascii="Times New Roman" w:eastAsia="Consolas" w:hAnsi="Times New Roman" w:cs="Times New Roman"/>
                <w:color w:val="000000" w:themeColor="text1"/>
                <w:sz w:val="26"/>
                <w:szCs w:val="26"/>
                <w:lang w:val="vi-VN"/>
              </w:rPr>
              <w:t>Khu vực cần khởi tạo bản đồ</w:t>
            </w:r>
            <w:r w:rsidRPr="00C5616D">
              <w:rPr>
                <w:rFonts w:ascii="Times New Roman" w:hAnsi="Times New Roman" w:cs="Times New Roman"/>
                <w:sz w:val="26"/>
                <w:szCs w:val="26"/>
              </w:rPr>
              <w:br/>
            </w:r>
            <w:r w:rsidRPr="00C5616D">
              <w:rPr>
                <w:rFonts w:ascii="Times New Roman" w:eastAsia="Consolas" w:hAnsi="Times New Roman" w:cs="Times New Roman"/>
                <w:color w:val="000000" w:themeColor="text1"/>
                <w:sz w:val="26"/>
                <w:szCs w:val="26"/>
              </w:rPr>
              <w:t xml:space="preserve">b. </w:t>
            </w:r>
            <w:r w:rsidRPr="00C5616D">
              <w:rPr>
                <w:rFonts w:ascii="Times New Roman" w:eastAsia="Consolas" w:hAnsi="Times New Roman" w:cs="Times New Roman"/>
                <w:color w:val="000000" w:themeColor="text1"/>
                <w:sz w:val="26"/>
                <w:szCs w:val="26"/>
                <w:lang w:val="vi-VN"/>
              </w:rPr>
              <w:t>Thời gian của phương tiện mô phỏng (DuratiClick vào nhãn Car và lựa chọn số lượng các phương tiện tham gia mô phỏng (xe hơi, xe bus, xe máy, người đi bộ)</w:t>
            </w:r>
            <w:r w:rsidRPr="00C5616D">
              <w:rPr>
                <w:rFonts w:ascii="Times New Roman" w:hAnsi="Times New Roman" w:cs="Times New Roman"/>
                <w:sz w:val="26"/>
                <w:szCs w:val="26"/>
              </w:rPr>
              <w:br/>
            </w:r>
            <w:r w:rsidRPr="00C5616D">
              <w:rPr>
                <w:rFonts w:ascii="Times New Roman" w:hAnsi="Times New Roman" w:cs="Times New Roman"/>
                <w:sz w:val="26"/>
                <w:szCs w:val="26"/>
              </w:rPr>
              <w:br/>
            </w:r>
          </w:p>
        </w:tc>
        <w:tc>
          <w:tcPr>
            <w:tcW w:w="4680" w:type="dxa"/>
          </w:tcPr>
          <w:p w14:paraId="7B0D9190" w14:textId="450F8FF6" w:rsidR="55CD260D" w:rsidRPr="00C5616D" w:rsidRDefault="55CD260D" w:rsidP="55CD260D">
            <w:pPr>
              <w:rPr>
                <w:rFonts w:ascii="Times New Roman" w:hAnsi="Times New Roman" w:cs="Times New Roman"/>
                <w:sz w:val="26"/>
                <w:szCs w:val="26"/>
                <w:lang w:val="vi-VN"/>
              </w:rPr>
            </w:pPr>
            <w:r w:rsidRPr="00C5616D">
              <w:rPr>
                <w:rFonts w:ascii="Times New Roman" w:hAnsi="Times New Roman" w:cs="Times New Roman"/>
                <w:sz w:val="26"/>
                <w:szCs w:val="26"/>
                <w:lang w:val="vi-VN"/>
              </w:rPr>
              <w:t>Lựa chọn các thông số cho bản đồ</w:t>
            </w:r>
          </w:p>
        </w:tc>
      </w:tr>
    </w:tbl>
    <w:p w14:paraId="19351811" w14:textId="77777777" w:rsidR="00FC7AF4" w:rsidRPr="00C5616D" w:rsidRDefault="00FC7AF4" w:rsidP="55CD260D">
      <w:pPr>
        <w:rPr>
          <w:rFonts w:ascii="Times New Roman" w:hAnsi="Times New Roman" w:cs="Times New Roman"/>
          <w:sz w:val="26"/>
          <w:szCs w:val="26"/>
          <w:lang w:val="vi-VN"/>
        </w:rPr>
      </w:pPr>
    </w:p>
    <w:p w14:paraId="782C91CB" w14:textId="77777777" w:rsidR="00FC7AF4" w:rsidRPr="00C5616D" w:rsidRDefault="00FC7AF4" w:rsidP="55CD260D">
      <w:pPr>
        <w:rPr>
          <w:rFonts w:ascii="Times New Roman" w:hAnsi="Times New Roman" w:cs="Times New Roman"/>
          <w:sz w:val="26"/>
          <w:szCs w:val="26"/>
          <w:lang w:val="vi-VN"/>
        </w:rPr>
      </w:pPr>
    </w:p>
    <w:p w14:paraId="1404FF0A" w14:textId="77777777" w:rsidR="00FC7AF4" w:rsidRPr="00C5616D" w:rsidRDefault="00FC7AF4" w:rsidP="55CD260D">
      <w:pPr>
        <w:rPr>
          <w:rFonts w:ascii="Times New Roman" w:hAnsi="Times New Roman" w:cs="Times New Roman"/>
          <w:sz w:val="26"/>
          <w:szCs w:val="26"/>
          <w:lang w:val="vi-VN"/>
        </w:rPr>
      </w:pPr>
    </w:p>
    <w:p w14:paraId="45EB7345" w14:textId="36FEFB43" w:rsidR="00FC7AF4" w:rsidRPr="00C5616D" w:rsidRDefault="7BCE5371" w:rsidP="55CD260D">
      <w:pPr>
        <w:rPr>
          <w:rFonts w:ascii="Times New Roman" w:hAnsi="Times New Roman" w:cs="Times New Roman"/>
          <w:sz w:val="26"/>
          <w:szCs w:val="26"/>
          <w:lang w:val="vi-VN"/>
        </w:rPr>
      </w:pPr>
      <w:r w:rsidRPr="00C5616D">
        <w:rPr>
          <w:rFonts w:ascii="Times New Roman" w:hAnsi="Times New Roman" w:cs="Times New Roman"/>
          <w:noProof/>
          <w:sz w:val="26"/>
          <w:szCs w:val="26"/>
        </w:rPr>
        <w:lastRenderedPageBreak/>
        <w:drawing>
          <wp:inline distT="0" distB="0" distL="0" distR="0" wp14:anchorId="28423113" wp14:editId="028422D3">
            <wp:extent cx="5943600" cy="3714750"/>
            <wp:effectExtent l="0" t="0" r="0" b="0"/>
            <wp:docPr id="1328524188"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21C33B" w14:textId="77777777" w:rsidR="00FC7AF4" w:rsidRPr="00C5616D" w:rsidRDefault="7BCE5371" w:rsidP="55CD260D">
      <w:pPr>
        <w:rPr>
          <w:rFonts w:ascii="Times New Roman" w:hAnsi="Times New Roman" w:cs="Times New Roman"/>
          <w:sz w:val="26"/>
          <w:szCs w:val="26"/>
          <w:lang w:val="vi-VN"/>
        </w:rPr>
      </w:pPr>
      <w:r w:rsidRPr="00C5616D">
        <w:rPr>
          <w:rFonts w:ascii="Times New Roman" w:hAnsi="Times New Roman" w:cs="Times New Roman"/>
          <w:sz w:val="26"/>
          <w:szCs w:val="26"/>
          <w:lang w:val="vi-VN"/>
        </w:rPr>
        <w:t>Hình ...: Lựa chọn khu vực, số lượng phương tiện, và duration cho bản đồ</w:t>
      </w:r>
    </w:p>
    <w:p w14:paraId="4C823D47" w14:textId="77777777" w:rsidR="00FC7AF4" w:rsidRPr="00C5616D" w:rsidRDefault="00FC7AF4">
      <w:pPr>
        <w:rPr>
          <w:rFonts w:ascii="Times New Roman" w:hAnsi="Times New Roman" w:cs="Times New Roman"/>
          <w:sz w:val="26"/>
          <w:szCs w:val="26"/>
        </w:rPr>
      </w:pPr>
    </w:p>
    <w:tbl>
      <w:tblPr>
        <w:tblStyle w:val="LiBang"/>
        <w:tblW w:w="0" w:type="auto"/>
        <w:tblLook w:val="06A0" w:firstRow="1" w:lastRow="0" w:firstColumn="1" w:lastColumn="0" w:noHBand="1" w:noVBand="1"/>
      </w:tblPr>
      <w:tblGrid>
        <w:gridCol w:w="4675"/>
        <w:gridCol w:w="4675"/>
      </w:tblGrid>
      <w:tr w:rsidR="55CD260D" w:rsidRPr="00C5616D" w14:paraId="4E0F20F2" w14:textId="77777777" w:rsidTr="55CD260D">
        <w:trPr>
          <w:trHeight w:val="300"/>
        </w:trPr>
        <w:tc>
          <w:tcPr>
            <w:tcW w:w="4680" w:type="dxa"/>
          </w:tcPr>
          <w:p w14:paraId="4321C7D4" w14:textId="30B689B8" w:rsidR="55CD260D" w:rsidRPr="00C5616D" w:rsidRDefault="55CD260D" w:rsidP="55CD260D">
            <w:pPr>
              <w:rPr>
                <w:rFonts w:ascii="Times New Roman" w:eastAsia="Segoe UI" w:hAnsi="Times New Roman" w:cs="Times New Roman"/>
                <w:color w:val="F0F6FC"/>
                <w:sz w:val="26"/>
                <w:szCs w:val="26"/>
              </w:rPr>
            </w:pPr>
            <w:r w:rsidRPr="00C5616D">
              <w:rPr>
                <w:rFonts w:ascii="Times New Roman" w:hAnsi="Times New Roman" w:cs="Times New Roman"/>
                <w:sz w:val="26"/>
                <w:szCs w:val="26"/>
              </w:rPr>
              <w:t>Click vào nút Generate Scenerio trên webpage</w:t>
            </w:r>
          </w:p>
        </w:tc>
        <w:tc>
          <w:tcPr>
            <w:tcW w:w="4680" w:type="dxa"/>
          </w:tcPr>
          <w:p w14:paraId="334A5EA6" w14:textId="665250F9" w:rsidR="55CD260D" w:rsidRPr="00C5616D" w:rsidRDefault="55CD260D" w:rsidP="55CD260D">
            <w:pPr>
              <w:rPr>
                <w:rFonts w:ascii="Times New Roman" w:hAnsi="Times New Roman" w:cs="Times New Roman"/>
                <w:sz w:val="26"/>
                <w:szCs w:val="26"/>
              </w:rPr>
            </w:pPr>
            <w:r w:rsidRPr="00C5616D">
              <w:rPr>
                <w:rFonts w:ascii="Times New Roman" w:hAnsi="Times New Roman" w:cs="Times New Roman"/>
                <w:sz w:val="26"/>
                <w:szCs w:val="26"/>
              </w:rPr>
              <w:t>Tải bản đồ xuống</w:t>
            </w:r>
          </w:p>
        </w:tc>
      </w:tr>
    </w:tbl>
    <w:p w14:paraId="75DDECA7" w14:textId="77777777" w:rsidR="00FC7AF4" w:rsidRPr="00C5616D" w:rsidRDefault="00FC7AF4" w:rsidP="55CD260D">
      <w:pPr>
        <w:rPr>
          <w:rFonts w:ascii="Times New Roman" w:hAnsi="Times New Roman" w:cs="Times New Roman"/>
          <w:sz w:val="26"/>
          <w:szCs w:val="26"/>
          <w:lang w:val="vi-VN"/>
        </w:rPr>
      </w:pPr>
    </w:p>
    <w:p w14:paraId="7D2FC5E0" w14:textId="77777777" w:rsidR="00FC7AF4" w:rsidRPr="00C5616D" w:rsidRDefault="7BCE5371" w:rsidP="55CD260D">
      <w:pPr>
        <w:rPr>
          <w:rFonts w:ascii="Times New Roman" w:hAnsi="Times New Roman" w:cs="Times New Roman"/>
          <w:sz w:val="26"/>
          <w:szCs w:val="26"/>
          <w:lang w:val="vi-VN"/>
        </w:rPr>
      </w:pPr>
      <w:r w:rsidRPr="00C5616D">
        <w:rPr>
          <w:rFonts w:ascii="Times New Roman" w:hAnsi="Times New Roman" w:cs="Times New Roman"/>
          <w:noProof/>
          <w:sz w:val="26"/>
          <w:szCs w:val="26"/>
        </w:rPr>
        <w:lastRenderedPageBreak/>
        <w:drawing>
          <wp:inline distT="0" distB="0" distL="0" distR="0" wp14:anchorId="5829EFBB" wp14:editId="1873D023">
            <wp:extent cx="5943600" cy="3714750"/>
            <wp:effectExtent l="0" t="0" r="0" b="0"/>
            <wp:docPr id="8111086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DC0570" w14:textId="77777777" w:rsidR="00FC7AF4" w:rsidRPr="00C5616D" w:rsidRDefault="7BCE5371" w:rsidP="55CD260D">
      <w:pPr>
        <w:rPr>
          <w:rFonts w:ascii="Times New Roman" w:hAnsi="Times New Roman" w:cs="Times New Roman"/>
          <w:sz w:val="26"/>
          <w:szCs w:val="26"/>
          <w:lang w:val="vi-VN"/>
        </w:rPr>
      </w:pPr>
      <w:r w:rsidRPr="00C5616D">
        <w:rPr>
          <w:rFonts w:ascii="Times New Roman" w:hAnsi="Times New Roman" w:cs="Times New Roman"/>
          <w:sz w:val="26"/>
          <w:szCs w:val="26"/>
          <w:lang w:val="vi-VN"/>
        </w:rPr>
        <w:t>Hình...: Giao diện người dùng của SUMO sau khi bản đồ được tải về</w:t>
      </w:r>
    </w:p>
    <w:p w14:paraId="2A98BB10" w14:textId="77777777" w:rsidR="00FC7AF4" w:rsidRPr="00C5616D" w:rsidRDefault="00FC7AF4" w:rsidP="55CD260D">
      <w:pPr>
        <w:rPr>
          <w:rFonts w:ascii="Times New Roman" w:hAnsi="Times New Roman" w:cs="Times New Roman"/>
          <w:sz w:val="26"/>
          <w:szCs w:val="26"/>
          <w:lang w:val="vi-VN"/>
        </w:rPr>
      </w:pPr>
    </w:p>
    <w:tbl>
      <w:tblPr>
        <w:tblStyle w:val="LiBang"/>
        <w:tblW w:w="0" w:type="auto"/>
        <w:tblLook w:val="06A0" w:firstRow="1" w:lastRow="0" w:firstColumn="1" w:lastColumn="0" w:noHBand="1" w:noVBand="1"/>
      </w:tblPr>
      <w:tblGrid>
        <w:gridCol w:w="4676"/>
        <w:gridCol w:w="4674"/>
      </w:tblGrid>
      <w:tr w:rsidR="55CD260D" w:rsidRPr="00C5616D" w14:paraId="1974B7E8" w14:textId="77777777" w:rsidTr="55CD260D">
        <w:trPr>
          <w:trHeight w:val="300"/>
        </w:trPr>
        <w:tc>
          <w:tcPr>
            <w:tcW w:w="4680" w:type="dxa"/>
          </w:tcPr>
          <w:p w14:paraId="3499A896" w14:textId="343A5B42" w:rsidR="55CD260D" w:rsidRPr="00C5616D" w:rsidRDefault="55CD260D" w:rsidP="55CD260D">
            <w:pPr>
              <w:rPr>
                <w:rFonts w:ascii="Times New Roman" w:hAnsi="Times New Roman" w:cs="Times New Roman"/>
                <w:sz w:val="26"/>
                <w:szCs w:val="26"/>
              </w:rPr>
            </w:pPr>
            <w:r w:rsidRPr="00C5616D">
              <w:rPr>
                <w:rFonts w:ascii="Times New Roman" w:hAnsi="Times New Roman" w:cs="Times New Roman"/>
                <w:sz w:val="26"/>
                <w:szCs w:val="26"/>
              </w:rPr>
              <w:t>cd /home/</w:t>
            </w:r>
            <w:r w:rsidRPr="00C5616D">
              <w:rPr>
                <w:rFonts w:ascii="Times New Roman" w:hAnsi="Times New Roman" w:cs="Times New Roman"/>
                <w:sz w:val="26"/>
                <w:szCs w:val="26"/>
                <w:lang w:val="vi-VN"/>
              </w:rPr>
              <w:t>hieuns3</w:t>
            </w:r>
            <w:r w:rsidRPr="00C5616D">
              <w:rPr>
                <w:rFonts w:ascii="Times New Roman" w:hAnsi="Times New Roman" w:cs="Times New Roman"/>
                <w:sz w:val="26"/>
                <w:szCs w:val="26"/>
              </w:rPr>
              <w:t>/Sumo/</w:t>
            </w:r>
          </w:p>
        </w:tc>
        <w:tc>
          <w:tcPr>
            <w:tcW w:w="4680" w:type="dxa"/>
          </w:tcPr>
          <w:p w14:paraId="39909C38" w14:textId="3C6C5BF4" w:rsidR="55CD260D" w:rsidRPr="00C5616D" w:rsidRDefault="55CD260D" w:rsidP="55CD260D">
            <w:pPr>
              <w:rPr>
                <w:rFonts w:ascii="Times New Roman" w:hAnsi="Times New Roman" w:cs="Times New Roman"/>
                <w:sz w:val="26"/>
                <w:szCs w:val="26"/>
              </w:rPr>
            </w:pPr>
            <w:r w:rsidRPr="00C5616D">
              <w:rPr>
                <w:rFonts w:ascii="Times New Roman" w:hAnsi="Times New Roman" w:cs="Times New Roman"/>
                <w:sz w:val="26"/>
                <w:szCs w:val="26"/>
              </w:rPr>
              <w:t>Truy cập đến đường dẫn Sumo</w:t>
            </w:r>
          </w:p>
        </w:tc>
      </w:tr>
      <w:tr w:rsidR="55CD260D" w:rsidRPr="00C5616D" w14:paraId="4281E406" w14:textId="77777777" w:rsidTr="006E090E">
        <w:trPr>
          <w:trHeight w:val="80"/>
        </w:trPr>
        <w:tc>
          <w:tcPr>
            <w:tcW w:w="4680" w:type="dxa"/>
          </w:tcPr>
          <w:p w14:paraId="092DEEC2" w14:textId="0CBA8F94" w:rsidR="55CD260D" w:rsidRPr="00C5616D" w:rsidRDefault="55CD260D" w:rsidP="55CD260D">
            <w:pPr>
              <w:rPr>
                <w:rFonts w:ascii="Times New Roman" w:hAnsi="Times New Roman" w:cs="Times New Roman"/>
                <w:sz w:val="26"/>
                <w:szCs w:val="26"/>
              </w:rPr>
            </w:pPr>
            <w:r w:rsidRPr="00C5616D">
              <w:rPr>
                <w:rFonts w:ascii="Times New Roman" w:hAnsi="Times New Roman" w:cs="Times New Roman"/>
                <w:sz w:val="26"/>
                <w:szCs w:val="26"/>
              </w:rPr>
              <w:t>ls</w:t>
            </w:r>
          </w:p>
        </w:tc>
        <w:tc>
          <w:tcPr>
            <w:tcW w:w="4680" w:type="dxa"/>
          </w:tcPr>
          <w:p w14:paraId="2070B7D6" w14:textId="4167E4E1" w:rsidR="55CD260D" w:rsidRPr="00C5616D" w:rsidRDefault="55CD260D" w:rsidP="55CD260D">
            <w:pPr>
              <w:rPr>
                <w:rFonts w:ascii="Times New Roman" w:hAnsi="Times New Roman" w:cs="Times New Roman"/>
                <w:sz w:val="26"/>
                <w:szCs w:val="26"/>
              </w:rPr>
            </w:pPr>
            <w:r w:rsidRPr="00C5616D">
              <w:rPr>
                <w:rFonts w:ascii="Times New Roman" w:hAnsi="Times New Roman" w:cs="Times New Roman"/>
                <w:sz w:val="26"/>
                <w:szCs w:val="26"/>
              </w:rPr>
              <w:t>Hiển thị tên thư mục của các bản đồ đã tải xuống</w:t>
            </w:r>
          </w:p>
        </w:tc>
      </w:tr>
      <w:tr w:rsidR="55CD260D" w:rsidRPr="00C5616D" w14:paraId="713970D7" w14:textId="77777777" w:rsidTr="55CD260D">
        <w:trPr>
          <w:trHeight w:val="300"/>
        </w:trPr>
        <w:tc>
          <w:tcPr>
            <w:tcW w:w="4680" w:type="dxa"/>
          </w:tcPr>
          <w:p w14:paraId="73E60810" w14:textId="60A01684" w:rsidR="55CD260D" w:rsidRPr="00C5616D" w:rsidRDefault="55CD260D" w:rsidP="55CD260D">
            <w:pPr>
              <w:rPr>
                <w:rFonts w:ascii="Times New Roman" w:hAnsi="Times New Roman" w:cs="Times New Roman"/>
                <w:sz w:val="26"/>
                <w:szCs w:val="26"/>
                <w:lang w:val="vi-VN"/>
              </w:rPr>
            </w:pPr>
            <w:r w:rsidRPr="00C5616D">
              <w:rPr>
                <w:rFonts w:ascii="Times New Roman" w:hAnsi="Times New Roman" w:cs="Times New Roman"/>
                <w:sz w:val="26"/>
                <w:szCs w:val="26"/>
              </w:rPr>
              <w:t xml:space="preserve"> cd 2024-11-02-00-52-42</w:t>
            </w:r>
          </w:p>
          <w:p w14:paraId="3D7A14F3" w14:textId="4BE54045" w:rsidR="55CD260D" w:rsidRPr="00C5616D" w:rsidRDefault="55CD260D" w:rsidP="55CD260D">
            <w:pPr>
              <w:rPr>
                <w:rFonts w:ascii="Times New Roman" w:hAnsi="Times New Roman" w:cs="Times New Roman"/>
                <w:sz w:val="26"/>
                <w:szCs w:val="26"/>
              </w:rPr>
            </w:pPr>
          </w:p>
        </w:tc>
        <w:tc>
          <w:tcPr>
            <w:tcW w:w="4680" w:type="dxa"/>
          </w:tcPr>
          <w:p w14:paraId="7954CCBA" w14:textId="54758900" w:rsidR="55CD260D" w:rsidRPr="00C5616D" w:rsidRDefault="55CD260D" w:rsidP="55CD260D">
            <w:pPr>
              <w:rPr>
                <w:rFonts w:ascii="Times New Roman" w:hAnsi="Times New Roman" w:cs="Times New Roman"/>
                <w:sz w:val="26"/>
                <w:szCs w:val="26"/>
              </w:rPr>
            </w:pPr>
            <w:r w:rsidRPr="00C5616D">
              <w:rPr>
                <w:rFonts w:ascii="Times New Roman" w:hAnsi="Times New Roman" w:cs="Times New Roman"/>
                <w:sz w:val="26"/>
                <w:szCs w:val="26"/>
              </w:rPr>
              <w:t>Truy cập đến thư mục của bản đồ</w:t>
            </w:r>
          </w:p>
        </w:tc>
      </w:tr>
      <w:tr w:rsidR="55CD260D" w:rsidRPr="00C5616D" w14:paraId="58E07C17" w14:textId="77777777" w:rsidTr="006E090E">
        <w:trPr>
          <w:trHeight w:val="845"/>
        </w:trPr>
        <w:tc>
          <w:tcPr>
            <w:tcW w:w="4680" w:type="dxa"/>
          </w:tcPr>
          <w:p w14:paraId="127FC3D0" w14:textId="657F82F0" w:rsidR="55CD260D" w:rsidRPr="00C5616D" w:rsidRDefault="55CD260D" w:rsidP="55CD260D">
            <w:pPr>
              <w:rPr>
                <w:rFonts w:ascii="Times New Roman" w:hAnsi="Times New Roman" w:cs="Times New Roman"/>
                <w:sz w:val="26"/>
                <w:szCs w:val="26"/>
                <w:lang w:val="vi-VN"/>
              </w:rPr>
            </w:pPr>
            <w:bookmarkStart w:id="5" w:name="_Hlk186019379"/>
            <w:r w:rsidRPr="00C5616D">
              <w:rPr>
                <w:rFonts w:ascii="Times New Roman" w:hAnsi="Times New Roman" w:cs="Times New Roman"/>
                <w:sz w:val="26"/>
                <w:szCs w:val="26"/>
                <w:lang w:val="vi-VN"/>
              </w:rPr>
              <w:t>sumo -c osm.sumocfg --fcd-output trace.xml</w:t>
            </w:r>
            <w:bookmarkEnd w:id="5"/>
          </w:p>
        </w:tc>
        <w:tc>
          <w:tcPr>
            <w:tcW w:w="4680" w:type="dxa"/>
          </w:tcPr>
          <w:p w14:paraId="766ADAC4" w14:textId="761907F4" w:rsidR="55CD260D" w:rsidRPr="00C5616D" w:rsidRDefault="55CD260D" w:rsidP="55CD260D">
            <w:pPr>
              <w:rPr>
                <w:rFonts w:ascii="Times New Roman" w:hAnsi="Times New Roman" w:cs="Times New Roman"/>
                <w:sz w:val="26"/>
                <w:szCs w:val="26"/>
              </w:rPr>
            </w:pPr>
            <w:r w:rsidRPr="00C5616D">
              <w:rPr>
                <w:rFonts w:ascii="Times New Roman" w:hAnsi="Times New Roman" w:cs="Times New Roman"/>
                <w:sz w:val="26"/>
                <w:szCs w:val="26"/>
              </w:rPr>
              <w:t>Tạo file trace.xml</w:t>
            </w:r>
          </w:p>
        </w:tc>
      </w:tr>
    </w:tbl>
    <w:p w14:paraId="025F17BD" w14:textId="5122B273" w:rsidR="00FC7AF4" w:rsidRPr="00C5616D" w:rsidRDefault="00FC7AF4" w:rsidP="55CD260D">
      <w:pPr>
        <w:rPr>
          <w:rFonts w:ascii="Times New Roman" w:hAnsi="Times New Roman" w:cs="Times New Roman"/>
          <w:sz w:val="26"/>
          <w:szCs w:val="26"/>
          <w:lang w:val="vi-VN"/>
        </w:rPr>
      </w:pPr>
    </w:p>
    <w:p w14:paraId="61F00DDD" w14:textId="77777777" w:rsidR="00FC7AF4" w:rsidRPr="00C5616D" w:rsidRDefault="00FC7AF4" w:rsidP="55CD260D">
      <w:pPr>
        <w:rPr>
          <w:rFonts w:ascii="Times New Roman" w:hAnsi="Times New Roman" w:cs="Times New Roman"/>
          <w:sz w:val="26"/>
          <w:szCs w:val="26"/>
          <w:lang w:val="vi-VN"/>
        </w:rPr>
      </w:pPr>
    </w:p>
    <w:p w14:paraId="60F08676" w14:textId="60A41853" w:rsidR="00FC7AF4" w:rsidRPr="00C5616D" w:rsidRDefault="7BCE5371" w:rsidP="55CD260D">
      <w:pPr>
        <w:rPr>
          <w:rFonts w:ascii="Times New Roman" w:hAnsi="Times New Roman" w:cs="Times New Roman"/>
          <w:sz w:val="26"/>
          <w:szCs w:val="26"/>
          <w:lang w:val="vi-VN"/>
        </w:rPr>
      </w:pPr>
      <w:r w:rsidRPr="00C5616D">
        <w:rPr>
          <w:rFonts w:ascii="Times New Roman" w:hAnsi="Times New Roman" w:cs="Times New Roman"/>
          <w:noProof/>
          <w:sz w:val="26"/>
          <w:szCs w:val="26"/>
        </w:rPr>
        <w:lastRenderedPageBreak/>
        <w:drawing>
          <wp:inline distT="0" distB="0" distL="0" distR="0" wp14:anchorId="5DA6F9A2" wp14:editId="1FBB0276">
            <wp:extent cx="5943600" cy="3228975"/>
            <wp:effectExtent l="0" t="0" r="0" b="9525"/>
            <wp:docPr id="908073441"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271B19EA" w14:textId="647C01E0" w:rsidR="00FC7AF4" w:rsidRPr="00C5616D" w:rsidRDefault="7BCE5371" w:rsidP="55CD260D">
      <w:pPr>
        <w:rPr>
          <w:rFonts w:ascii="Times New Roman" w:hAnsi="Times New Roman" w:cs="Times New Roman"/>
          <w:sz w:val="26"/>
          <w:szCs w:val="26"/>
          <w:lang w:val="vi-VN"/>
        </w:rPr>
      </w:pPr>
      <w:r w:rsidRPr="00C5616D">
        <w:rPr>
          <w:rFonts w:ascii="Times New Roman" w:hAnsi="Times New Roman" w:cs="Times New Roman"/>
          <w:sz w:val="26"/>
          <w:szCs w:val="26"/>
          <w:lang w:val="vi-VN"/>
        </w:rPr>
        <w:t>Hình...: Khởi tạo file trace.</w:t>
      </w:r>
      <w:r w:rsidR="00FF587F" w:rsidRPr="00C5616D">
        <w:rPr>
          <w:rFonts w:ascii="Times New Roman" w:hAnsi="Times New Roman" w:cs="Times New Roman"/>
          <w:sz w:val="26"/>
          <w:szCs w:val="26"/>
          <w:lang w:val="vi-VN"/>
        </w:rPr>
        <w:t>x</w:t>
      </w:r>
      <w:r w:rsidRPr="00C5616D">
        <w:rPr>
          <w:rFonts w:ascii="Times New Roman" w:hAnsi="Times New Roman" w:cs="Times New Roman"/>
          <w:sz w:val="26"/>
          <w:szCs w:val="26"/>
          <w:lang w:val="vi-VN"/>
        </w:rPr>
        <w:t>ml</w:t>
      </w:r>
    </w:p>
    <w:p w14:paraId="7F57B0B7" w14:textId="77777777" w:rsidR="00FC7AF4" w:rsidRPr="00C5616D" w:rsidRDefault="00FC7AF4" w:rsidP="55CD260D">
      <w:pPr>
        <w:rPr>
          <w:rFonts w:ascii="Times New Roman" w:hAnsi="Times New Roman" w:cs="Times New Roman"/>
          <w:sz w:val="26"/>
          <w:szCs w:val="26"/>
          <w:lang w:val="vi-VN"/>
        </w:rPr>
      </w:pPr>
    </w:p>
    <w:p w14:paraId="21A86D1E" w14:textId="43D0655D" w:rsidR="00FC7AF4" w:rsidRPr="00C5616D" w:rsidRDefault="7BCE5371" w:rsidP="55CD260D">
      <w:pPr>
        <w:rPr>
          <w:rFonts w:ascii="Times New Roman" w:hAnsi="Times New Roman" w:cs="Times New Roman"/>
          <w:sz w:val="26"/>
          <w:szCs w:val="26"/>
          <w:lang w:val="vi-VN"/>
        </w:rPr>
      </w:pPr>
      <w:r w:rsidRPr="00C5616D">
        <w:rPr>
          <w:rFonts w:ascii="Times New Roman" w:hAnsi="Times New Roman" w:cs="Times New Roman"/>
          <w:noProof/>
          <w:sz w:val="26"/>
          <w:szCs w:val="26"/>
        </w:rPr>
        <w:drawing>
          <wp:inline distT="0" distB="0" distL="0" distR="0" wp14:anchorId="1FD2402F" wp14:editId="7BD9D002">
            <wp:extent cx="5943600" cy="2965450"/>
            <wp:effectExtent l="0" t="0" r="0" b="6350"/>
            <wp:docPr id="46943406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5">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43BF2B7F" w14:textId="77777777" w:rsidR="00FC7AF4" w:rsidRPr="00C5616D" w:rsidRDefault="00FC7AF4" w:rsidP="55CD260D">
      <w:pPr>
        <w:rPr>
          <w:rFonts w:ascii="Times New Roman" w:hAnsi="Times New Roman" w:cs="Times New Roman"/>
          <w:sz w:val="26"/>
          <w:szCs w:val="26"/>
          <w:lang w:val="vi-VN"/>
        </w:rPr>
      </w:pPr>
    </w:p>
    <w:p w14:paraId="0A4C01FD" w14:textId="30C6BE42" w:rsidR="00FC7AF4" w:rsidRPr="00C5616D" w:rsidRDefault="7BCE5371" w:rsidP="55CD260D">
      <w:pPr>
        <w:rPr>
          <w:rFonts w:ascii="Times New Roman" w:hAnsi="Times New Roman" w:cs="Times New Roman"/>
          <w:sz w:val="26"/>
          <w:szCs w:val="26"/>
        </w:rPr>
      </w:pPr>
      <w:r w:rsidRPr="00C5616D">
        <w:rPr>
          <w:rFonts w:ascii="Times New Roman" w:hAnsi="Times New Roman" w:cs="Times New Roman"/>
          <w:sz w:val="26"/>
          <w:szCs w:val="26"/>
          <w:lang w:val="vi-VN"/>
        </w:rPr>
        <w:t xml:space="preserve">Hình ...: </w:t>
      </w:r>
      <w:r w:rsidRPr="00C5616D">
        <w:rPr>
          <w:rFonts w:ascii="Times New Roman" w:hAnsi="Times New Roman" w:cs="Times New Roman"/>
          <w:sz w:val="26"/>
          <w:szCs w:val="26"/>
        </w:rPr>
        <w:t xml:space="preserve">copy file ns2-mobility-trace.cc </w:t>
      </w:r>
      <w:r w:rsidRPr="00C5616D">
        <w:rPr>
          <w:rFonts w:ascii="Times New Roman" w:hAnsi="Times New Roman" w:cs="Times New Roman"/>
          <w:sz w:val="26"/>
          <w:szCs w:val="26"/>
          <w:lang w:val="vi-VN"/>
        </w:rPr>
        <w:t>ở thư mục</w:t>
      </w:r>
      <w:r w:rsidRPr="00C5616D">
        <w:rPr>
          <w:rFonts w:ascii="Times New Roman" w:hAnsi="Times New Roman" w:cs="Times New Roman"/>
          <w:sz w:val="26"/>
          <w:szCs w:val="26"/>
        </w:rPr>
        <w:t xml:space="preserve"> source/mobility/examples </w:t>
      </w:r>
      <w:r w:rsidRPr="00C5616D">
        <w:rPr>
          <w:rFonts w:ascii="Times New Roman" w:hAnsi="Times New Roman" w:cs="Times New Roman"/>
          <w:sz w:val="26"/>
          <w:szCs w:val="26"/>
          <w:lang w:val="vi-VN"/>
        </w:rPr>
        <w:t xml:space="preserve">đến thư mục </w:t>
      </w:r>
      <w:r w:rsidRPr="00C5616D">
        <w:rPr>
          <w:rFonts w:ascii="Times New Roman" w:hAnsi="Times New Roman" w:cs="Times New Roman"/>
          <w:sz w:val="26"/>
          <w:szCs w:val="26"/>
        </w:rPr>
        <w:t>scratch</w:t>
      </w:r>
    </w:p>
    <w:p w14:paraId="68B568A0" w14:textId="1A744509" w:rsidR="00FC7AF4" w:rsidRPr="00C5616D" w:rsidRDefault="00FC7AF4" w:rsidP="55CD260D">
      <w:pPr>
        <w:rPr>
          <w:rFonts w:ascii="Times New Roman" w:hAnsi="Times New Roman" w:cs="Times New Roman"/>
          <w:sz w:val="26"/>
          <w:szCs w:val="26"/>
        </w:rPr>
      </w:pPr>
    </w:p>
    <w:p w14:paraId="18D798EE" w14:textId="1EB1E790" w:rsidR="00FC7AF4" w:rsidRPr="00C5616D" w:rsidRDefault="00FC7AF4" w:rsidP="55CD260D">
      <w:pPr>
        <w:rPr>
          <w:rFonts w:ascii="Times New Roman" w:hAnsi="Times New Roman" w:cs="Times New Roman"/>
          <w:sz w:val="26"/>
          <w:szCs w:val="26"/>
        </w:rPr>
      </w:pPr>
    </w:p>
    <w:p w14:paraId="227C4FD1" w14:textId="6E013BD5" w:rsidR="00FC7AF4" w:rsidRPr="00C5616D" w:rsidRDefault="7D1192C4" w:rsidP="55CD260D">
      <w:pPr>
        <w:rPr>
          <w:rFonts w:ascii="Times New Roman" w:hAnsi="Times New Roman" w:cs="Times New Roman"/>
          <w:sz w:val="26"/>
          <w:szCs w:val="26"/>
        </w:rPr>
      </w:pPr>
      <w:r w:rsidRPr="00C5616D">
        <w:rPr>
          <w:rFonts w:ascii="Times New Roman" w:hAnsi="Times New Roman" w:cs="Times New Roman"/>
          <w:sz w:val="26"/>
          <w:szCs w:val="26"/>
        </w:rPr>
        <w:t>...</w:t>
      </w:r>
    </w:p>
    <w:tbl>
      <w:tblPr>
        <w:tblStyle w:val="LiBang"/>
        <w:tblW w:w="0" w:type="auto"/>
        <w:tblLayout w:type="fixed"/>
        <w:tblLook w:val="06A0" w:firstRow="1" w:lastRow="0" w:firstColumn="1" w:lastColumn="0" w:noHBand="1" w:noVBand="1"/>
      </w:tblPr>
      <w:tblGrid>
        <w:gridCol w:w="4680"/>
        <w:gridCol w:w="4680"/>
      </w:tblGrid>
      <w:tr w:rsidR="55CD260D" w:rsidRPr="00C5616D" w14:paraId="6CBEF884" w14:textId="77777777" w:rsidTr="55CD260D">
        <w:trPr>
          <w:trHeight w:val="300"/>
        </w:trPr>
        <w:tc>
          <w:tcPr>
            <w:tcW w:w="4680" w:type="dxa"/>
          </w:tcPr>
          <w:p w14:paraId="0FF917CD" w14:textId="4AC25538" w:rsidR="3882032B" w:rsidRPr="00C5616D" w:rsidRDefault="3882032B" w:rsidP="55CD260D">
            <w:pPr>
              <w:rPr>
                <w:rFonts w:ascii="Times New Roman" w:eastAsia="Times New Roman" w:hAnsi="Times New Roman" w:cs="Times New Roman"/>
                <w:sz w:val="26"/>
                <w:szCs w:val="26"/>
              </w:rPr>
            </w:pPr>
            <w:r w:rsidRPr="00C5616D">
              <w:rPr>
                <w:rFonts w:ascii="Times New Roman" w:eastAsia="Times New Roman" w:hAnsi="Times New Roman" w:cs="Times New Roman"/>
                <w:sz w:val="26"/>
                <w:szCs w:val="26"/>
              </w:rPr>
              <w:t>python /usr/share/sumo/tools/traceExporter.py -i trace.xml --ns2mobility-output=/home/hieuns3/</w:t>
            </w:r>
            <w:r w:rsidR="2D86F668" w:rsidRPr="00C5616D">
              <w:rPr>
                <w:rFonts w:ascii="Times New Roman" w:eastAsia="Times New Roman" w:hAnsi="Times New Roman" w:cs="Times New Roman"/>
                <w:sz w:val="26"/>
                <w:szCs w:val="26"/>
              </w:rPr>
              <w:t>Sumo</w:t>
            </w:r>
            <w:r w:rsidRPr="00C5616D">
              <w:rPr>
                <w:rFonts w:ascii="Times New Roman" w:eastAsia="Times New Roman" w:hAnsi="Times New Roman" w:cs="Times New Roman"/>
                <w:sz w:val="26"/>
                <w:szCs w:val="26"/>
              </w:rPr>
              <w:t>/</w:t>
            </w:r>
            <w:r w:rsidR="1B46C006" w:rsidRPr="00C5616D">
              <w:rPr>
                <w:rFonts w:ascii="Times New Roman" w:eastAsia="Times New Roman" w:hAnsi="Times New Roman" w:cs="Times New Roman"/>
                <w:sz w:val="26"/>
                <w:szCs w:val="26"/>
              </w:rPr>
              <w:t>2024-11-02-00-52-42/</w:t>
            </w:r>
            <w:r w:rsidRPr="00C5616D">
              <w:rPr>
                <w:rFonts w:ascii="Times New Roman" w:eastAsia="Times New Roman" w:hAnsi="Times New Roman" w:cs="Times New Roman"/>
                <w:sz w:val="26"/>
                <w:szCs w:val="26"/>
              </w:rPr>
              <w:t>mobility.tcl</w:t>
            </w:r>
          </w:p>
        </w:tc>
        <w:tc>
          <w:tcPr>
            <w:tcW w:w="4680" w:type="dxa"/>
          </w:tcPr>
          <w:p w14:paraId="43CE1391" w14:textId="7AB00843" w:rsidR="6865B969" w:rsidRPr="00C5616D" w:rsidRDefault="008E29A9" w:rsidP="55CD260D">
            <w:pPr>
              <w:rPr>
                <w:rFonts w:ascii="Times New Roman" w:eastAsia="Times New Roman" w:hAnsi="Times New Roman" w:cs="Times New Roman"/>
                <w:sz w:val="26"/>
                <w:szCs w:val="26"/>
                <w:lang w:val="vi-VN"/>
              </w:rPr>
            </w:pPr>
            <w:r w:rsidRPr="00C5616D">
              <w:rPr>
                <w:rFonts w:ascii="Times New Roman" w:hAnsi="Times New Roman" w:cs="Times New Roman"/>
                <w:sz w:val="26"/>
                <w:szCs w:val="26"/>
                <w:lang w:val="vi-VN"/>
              </w:rPr>
              <w:t>Khởi chạy</w:t>
            </w:r>
            <w:r w:rsidR="6865B969" w:rsidRPr="00C5616D">
              <w:rPr>
                <w:rFonts w:ascii="Times New Roman" w:hAnsi="Times New Roman" w:cs="Times New Roman"/>
                <w:sz w:val="26"/>
                <w:szCs w:val="26"/>
              </w:rPr>
              <w:t xml:space="preserve"> file </w:t>
            </w:r>
            <w:r w:rsidR="6865B969" w:rsidRPr="00C5616D">
              <w:rPr>
                <w:rFonts w:ascii="Times New Roman" w:eastAsia="Times New Roman" w:hAnsi="Times New Roman" w:cs="Times New Roman"/>
                <w:sz w:val="26"/>
                <w:szCs w:val="26"/>
              </w:rPr>
              <w:t xml:space="preserve">traceExporter.py </w:t>
            </w:r>
            <w:r w:rsidRPr="00C5616D">
              <w:rPr>
                <w:rFonts w:ascii="Times New Roman" w:eastAsia="Times New Roman" w:hAnsi="Times New Roman" w:cs="Times New Roman"/>
                <w:sz w:val="26"/>
                <w:szCs w:val="26"/>
                <w:lang w:val="vi-VN"/>
              </w:rPr>
              <w:t xml:space="preserve">để chuyển </w:t>
            </w:r>
            <w:r w:rsidR="6865B969" w:rsidRPr="00C5616D">
              <w:rPr>
                <w:rFonts w:ascii="Times New Roman" w:eastAsia="Times New Roman" w:hAnsi="Times New Roman" w:cs="Times New Roman"/>
                <w:sz w:val="26"/>
                <w:szCs w:val="26"/>
              </w:rPr>
              <w:t xml:space="preserve">sang </w:t>
            </w:r>
            <w:r w:rsidRPr="00C5616D">
              <w:rPr>
                <w:rFonts w:ascii="Times New Roman" w:eastAsia="Times New Roman" w:hAnsi="Times New Roman" w:cs="Times New Roman"/>
                <w:sz w:val="26"/>
                <w:szCs w:val="26"/>
                <w:lang w:val="vi-VN"/>
              </w:rPr>
              <w:t>định</w:t>
            </w:r>
            <w:r w:rsidR="6865B969" w:rsidRPr="00C5616D">
              <w:rPr>
                <w:rFonts w:ascii="Times New Roman" w:eastAsia="Times New Roman" w:hAnsi="Times New Roman" w:cs="Times New Roman"/>
                <w:sz w:val="26"/>
                <w:szCs w:val="26"/>
              </w:rPr>
              <w:t xml:space="preserve"> </w:t>
            </w:r>
            <w:r w:rsidRPr="00C5616D">
              <w:rPr>
                <w:rFonts w:ascii="Times New Roman" w:eastAsia="Times New Roman" w:hAnsi="Times New Roman" w:cs="Times New Roman"/>
                <w:sz w:val="26"/>
                <w:szCs w:val="26"/>
                <w:lang w:val="vi-VN"/>
              </w:rPr>
              <w:t>dạng</w:t>
            </w:r>
            <w:r w:rsidR="6865B969" w:rsidRPr="00C5616D">
              <w:rPr>
                <w:rFonts w:ascii="Times New Roman" w:eastAsia="Times New Roman" w:hAnsi="Times New Roman" w:cs="Times New Roman"/>
                <w:sz w:val="26"/>
                <w:szCs w:val="26"/>
              </w:rPr>
              <w:t xml:space="preserve"> </w:t>
            </w:r>
            <w:r w:rsidRPr="00C5616D">
              <w:rPr>
                <w:rFonts w:ascii="Times New Roman" w:eastAsia="Times New Roman" w:hAnsi="Times New Roman" w:cs="Times New Roman"/>
                <w:sz w:val="26"/>
                <w:szCs w:val="26"/>
                <w:lang w:val="vi-VN"/>
              </w:rPr>
              <w:t>của thư viện ns-3</w:t>
            </w:r>
          </w:p>
        </w:tc>
      </w:tr>
      <w:tr w:rsidR="55CD260D" w:rsidRPr="00C5616D" w14:paraId="7C06218B" w14:textId="77777777" w:rsidTr="55CD260D">
        <w:trPr>
          <w:trHeight w:val="300"/>
        </w:trPr>
        <w:tc>
          <w:tcPr>
            <w:tcW w:w="4680" w:type="dxa"/>
          </w:tcPr>
          <w:p w14:paraId="4C23569A" w14:textId="1BAEDD81" w:rsidR="55CD260D" w:rsidRPr="00C5616D" w:rsidRDefault="55CD260D" w:rsidP="55CD260D">
            <w:pPr>
              <w:rPr>
                <w:rFonts w:ascii="Times New Roman" w:hAnsi="Times New Roman" w:cs="Times New Roman"/>
                <w:sz w:val="26"/>
                <w:szCs w:val="26"/>
              </w:rPr>
            </w:pPr>
          </w:p>
        </w:tc>
        <w:tc>
          <w:tcPr>
            <w:tcW w:w="4680" w:type="dxa"/>
          </w:tcPr>
          <w:p w14:paraId="782C47E2" w14:textId="1BAEDD81" w:rsidR="55CD260D" w:rsidRPr="00C5616D" w:rsidRDefault="55CD260D" w:rsidP="55CD260D">
            <w:pPr>
              <w:rPr>
                <w:rFonts w:ascii="Times New Roman" w:hAnsi="Times New Roman" w:cs="Times New Roman"/>
                <w:sz w:val="26"/>
                <w:szCs w:val="26"/>
              </w:rPr>
            </w:pPr>
          </w:p>
        </w:tc>
      </w:tr>
      <w:tr w:rsidR="55CD260D" w:rsidRPr="00C5616D" w14:paraId="559ADBA9" w14:textId="77777777" w:rsidTr="55CD260D">
        <w:trPr>
          <w:trHeight w:val="300"/>
        </w:trPr>
        <w:tc>
          <w:tcPr>
            <w:tcW w:w="4680" w:type="dxa"/>
          </w:tcPr>
          <w:p w14:paraId="7F4C6823" w14:textId="1BAEDD81" w:rsidR="55CD260D" w:rsidRPr="00C5616D" w:rsidRDefault="55CD260D" w:rsidP="55CD260D">
            <w:pPr>
              <w:rPr>
                <w:rFonts w:ascii="Times New Roman" w:hAnsi="Times New Roman" w:cs="Times New Roman"/>
                <w:sz w:val="26"/>
                <w:szCs w:val="26"/>
              </w:rPr>
            </w:pPr>
          </w:p>
        </w:tc>
        <w:tc>
          <w:tcPr>
            <w:tcW w:w="4680" w:type="dxa"/>
          </w:tcPr>
          <w:p w14:paraId="187CBC3D" w14:textId="1BAEDD81" w:rsidR="55CD260D" w:rsidRPr="00C5616D" w:rsidRDefault="55CD260D" w:rsidP="55CD260D">
            <w:pPr>
              <w:rPr>
                <w:rFonts w:ascii="Times New Roman" w:hAnsi="Times New Roman" w:cs="Times New Roman"/>
                <w:sz w:val="26"/>
                <w:szCs w:val="26"/>
              </w:rPr>
            </w:pPr>
          </w:p>
        </w:tc>
      </w:tr>
    </w:tbl>
    <w:p w14:paraId="441536DF" w14:textId="3B348040" w:rsidR="00FC7AF4" w:rsidRPr="00C5616D" w:rsidRDefault="00FC7AF4" w:rsidP="55CD260D">
      <w:pPr>
        <w:rPr>
          <w:rFonts w:ascii="Times New Roman" w:eastAsia="Times New Roman" w:hAnsi="Times New Roman" w:cs="Times New Roman"/>
          <w:sz w:val="26"/>
          <w:szCs w:val="26"/>
        </w:rPr>
      </w:pPr>
    </w:p>
    <w:p w14:paraId="4A6CF36B" w14:textId="03469D04" w:rsidR="00FC7AF4" w:rsidRPr="00C5616D" w:rsidRDefault="51DA1A8C" w:rsidP="55CD260D">
      <w:pPr>
        <w:rPr>
          <w:rFonts w:ascii="Times New Roman" w:eastAsia="Times New Roman" w:hAnsi="Times New Roman" w:cs="Times New Roman"/>
          <w:sz w:val="26"/>
          <w:szCs w:val="26"/>
        </w:rPr>
      </w:pPr>
      <w:r w:rsidRPr="00C5616D">
        <w:rPr>
          <w:rFonts w:ascii="Times New Roman" w:hAnsi="Times New Roman" w:cs="Times New Roman"/>
          <w:noProof/>
          <w:sz w:val="26"/>
          <w:szCs w:val="26"/>
        </w:rPr>
        <w:drawing>
          <wp:inline distT="0" distB="0" distL="0" distR="0" wp14:anchorId="0C13A7DA" wp14:editId="415120FE">
            <wp:extent cx="5943600" cy="3714750"/>
            <wp:effectExtent l="0" t="0" r="0" b="0"/>
            <wp:docPr id="1136637930" name="Picture 113663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078E63" w14:textId="7ED40776" w:rsidR="00FC7AF4" w:rsidRPr="00C5616D" w:rsidRDefault="0019085A" w:rsidP="0038727D">
      <w:pPr>
        <w:ind w:firstLine="720"/>
        <w:rPr>
          <w:rFonts w:ascii="Times New Roman" w:hAnsi="Times New Roman" w:cs="Times New Roman"/>
          <w:sz w:val="26"/>
          <w:szCs w:val="26"/>
          <w:lang w:val="vi-VN"/>
        </w:rPr>
      </w:pPr>
      <w:r w:rsidRPr="00C5616D">
        <w:rPr>
          <w:rFonts w:ascii="Times New Roman" w:hAnsi="Times New Roman" w:cs="Times New Roman"/>
          <w:sz w:val="26"/>
          <w:szCs w:val="26"/>
          <w:lang w:val="vi-VN"/>
        </w:rPr>
        <w:t>Hình...</w:t>
      </w:r>
      <w:r w:rsidR="51DA1A8C" w:rsidRPr="00C5616D">
        <w:rPr>
          <w:rFonts w:ascii="Times New Roman" w:hAnsi="Times New Roman" w:cs="Times New Roman"/>
          <w:sz w:val="26"/>
          <w:szCs w:val="26"/>
        </w:rPr>
        <w:t xml:space="preserve">: </w:t>
      </w:r>
      <w:r w:rsidR="0D8C4A04" w:rsidRPr="00C5616D">
        <w:rPr>
          <w:rFonts w:ascii="Times New Roman" w:hAnsi="Times New Roman" w:cs="Times New Roman"/>
          <w:sz w:val="26"/>
          <w:szCs w:val="26"/>
        </w:rPr>
        <w:t xml:space="preserve">File mobility.tcl </w:t>
      </w:r>
      <w:r w:rsidR="00AE0CEE" w:rsidRPr="00C5616D">
        <w:rPr>
          <w:rFonts w:ascii="Times New Roman" w:hAnsi="Times New Roman" w:cs="Times New Roman"/>
          <w:sz w:val="26"/>
          <w:szCs w:val="26"/>
          <w:lang w:val="vi-VN"/>
        </w:rPr>
        <w:t xml:space="preserve">sẽ được sử dụng </w:t>
      </w:r>
      <w:r w:rsidR="00BF0675" w:rsidRPr="00C5616D">
        <w:rPr>
          <w:rFonts w:ascii="Times New Roman" w:hAnsi="Times New Roman" w:cs="Times New Roman"/>
          <w:sz w:val="26"/>
          <w:szCs w:val="26"/>
          <w:lang w:val="vi-VN"/>
        </w:rPr>
        <w:t>khi thực thi</w:t>
      </w:r>
      <w:r w:rsidR="0D8C4A04" w:rsidRPr="00C5616D">
        <w:rPr>
          <w:rFonts w:ascii="Times New Roman" w:hAnsi="Times New Roman" w:cs="Times New Roman"/>
          <w:sz w:val="26"/>
          <w:szCs w:val="26"/>
        </w:rPr>
        <w:t xml:space="preserve"> file ns2-mobility-trace</w:t>
      </w:r>
      <w:r w:rsidR="00BF0675" w:rsidRPr="00C5616D">
        <w:rPr>
          <w:rFonts w:ascii="Times New Roman" w:hAnsi="Times New Roman" w:cs="Times New Roman"/>
          <w:sz w:val="26"/>
          <w:szCs w:val="26"/>
          <w:lang w:val="vi-VN"/>
        </w:rPr>
        <w:t>.</w:t>
      </w:r>
    </w:p>
    <w:p w14:paraId="4A26516E" w14:textId="77777777" w:rsidR="00BF0675" w:rsidRPr="00C5616D" w:rsidRDefault="00BF0675">
      <w:pPr>
        <w:rPr>
          <w:rFonts w:ascii="Times New Roman" w:hAnsi="Times New Roman" w:cs="Times New Roman"/>
          <w:sz w:val="26"/>
          <w:szCs w:val="26"/>
          <w:lang w:val="vi-VN"/>
        </w:rPr>
      </w:pPr>
    </w:p>
    <w:p w14:paraId="540DD4C6" w14:textId="6CDFA269" w:rsidR="00BF0675" w:rsidRPr="00C5616D" w:rsidRDefault="0060749C">
      <w:pPr>
        <w:rPr>
          <w:rFonts w:ascii="Times New Roman" w:hAnsi="Times New Roman" w:cs="Times New Roman"/>
          <w:sz w:val="26"/>
          <w:szCs w:val="26"/>
          <w:lang w:val="vi-VN"/>
        </w:rPr>
      </w:pPr>
      <w:r w:rsidRPr="00C5616D">
        <w:rPr>
          <w:rFonts w:ascii="Times New Roman" w:hAnsi="Times New Roman" w:cs="Times New Roman"/>
          <w:sz w:val="26"/>
          <w:szCs w:val="26"/>
          <w:lang w:val="vi-VN"/>
        </w:rPr>
        <w:t xml:space="preserve">Thông tin </w:t>
      </w:r>
      <w:r w:rsidR="002D5BF9" w:rsidRPr="00C5616D">
        <w:rPr>
          <w:rFonts w:ascii="Times New Roman" w:hAnsi="Times New Roman" w:cs="Times New Roman"/>
          <w:sz w:val="26"/>
          <w:szCs w:val="26"/>
          <w:lang w:val="vi-VN"/>
        </w:rPr>
        <w:t xml:space="preserve">của tổng số các nodes </w:t>
      </w:r>
      <w:r w:rsidR="000356DE" w:rsidRPr="00C5616D">
        <w:rPr>
          <w:rFonts w:ascii="Times New Roman" w:hAnsi="Times New Roman" w:cs="Times New Roman"/>
          <w:sz w:val="26"/>
          <w:szCs w:val="26"/>
          <w:lang w:val="vi-VN"/>
        </w:rPr>
        <w:t>phương tiện di chuyển</w:t>
      </w:r>
      <w:r w:rsidR="00605101" w:rsidRPr="00C5616D">
        <w:rPr>
          <w:rFonts w:ascii="Times New Roman" w:hAnsi="Times New Roman" w:cs="Times New Roman"/>
          <w:sz w:val="26"/>
          <w:szCs w:val="26"/>
          <w:lang w:val="vi-VN"/>
        </w:rPr>
        <w:t xml:space="preserve"> xuất hiện trong file mobility.tcl.</w:t>
      </w:r>
      <w:r w:rsidR="000356DE" w:rsidRPr="00C5616D">
        <w:rPr>
          <w:rFonts w:ascii="Times New Roman" w:hAnsi="Times New Roman" w:cs="Times New Roman"/>
          <w:sz w:val="26"/>
          <w:szCs w:val="26"/>
          <w:lang w:val="vi-VN"/>
        </w:rPr>
        <w:t xml:space="preserve"> </w:t>
      </w:r>
      <w:r w:rsidR="00C769F6" w:rsidRPr="00C5616D">
        <w:rPr>
          <w:rFonts w:ascii="Times New Roman" w:hAnsi="Times New Roman" w:cs="Times New Roman"/>
          <w:sz w:val="26"/>
          <w:szCs w:val="26"/>
          <w:lang w:val="vi-VN"/>
        </w:rPr>
        <w:t>Node cuối cùng của chương trình mô phỏng là node thứ 595</w:t>
      </w:r>
      <w:r w:rsidR="005B2F36" w:rsidRPr="00C5616D">
        <w:rPr>
          <w:rFonts w:ascii="Times New Roman" w:hAnsi="Times New Roman" w:cs="Times New Roman"/>
          <w:sz w:val="26"/>
          <w:szCs w:val="26"/>
          <w:lang w:val="vi-VN"/>
        </w:rPr>
        <w:t xml:space="preserve">, được biểu thị qua dòng </w:t>
      </w:r>
      <w:r w:rsidR="009F0603" w:rsidRPr="00C5616D">
        <w:rPr>
          <w:rFonts w:ascii="Times New Roman" w:hAnsi="Times New Roman" w:cs="Times New Roman"/>
          <w:sz w:val="26"/>
          <w:szCs w:val="26"/>
          <w:lang w:val="vi-VN"/>
        </w:rPr>
        <w:t>[51278; 52180].</w:t>
      </w:r>
      <w:r w:rsidR="00605101" w:rsidRPr="00C5616D">
        <w:rPr>
          <w:rFonts w:ascii="Times New Roman" w:hAnsi="Times New Roman" w:cs="Times New Roman"/>
          <w:sz w:val="26"/>
          <w:szCs w:val="26"/>
          <w:lang w:val="vi-VN"/>
        </w:rPr>
        <w:t xml:space="preserve"> </w:t>
      </w:r>
    </w:p>
    <w:p w14:paraId="233A5318" w14:textId="6A08B471" w:rsidR="7467B047" w:rsidRPr="00C5616D" w:rsidRDefault="69FFB625" w:rsidP="55CD260D">
      <w:pPr>
        <w:rPr>
          <w:rFonts w:ascii="Times New Roman" w:hAnsi="Times New Roman" w:cs="Times New Roman"/>
          <w:sz w:val="26"/>
          <w:szCs w:val="26"/>
        </w:rPr>
      </w:pPr>
      <w:r w:rsidRPr="00C5616D">
        <w:rPr>
          <w:rFonts w:ascii="Times New Roman" w:hAnsi="Times New Roman" w:cs="Times New Roman"/>
          <w:sz w:val="26"/>
          <w:szCs w:val="26"/>
        </w:rPr>
        <w:t xml:space="preserve">  </w:t>
      </w:r>
    </w:p>
    <w:p w14:paraId="45C6971C" w14:textId="0A3F6D25" w:rsidR="69FFB625" w:rsidRPr="00C5616D" w:rsidRDefault="69FFB625" w:rsidP="55CD260D">
      <w:pPr>
        <w:rPr>
          <w:rFonts w:ascii="Times New Roman" w:hAnsi="Times New Roman" w:cs="Times New Roman"/>
          <w:sz w:val="26"/>
          <w:szCs w:val="26"/>
        </w:rPr>
      </w:pPr>
      <w:r w:rsidRPr="00C5616D">
        <w:rPr>
          <w:rFonts w:ascii="Times New Roman" w:hAnsi="Times New Roman" w:cs="Times New Roman"/>
          <w:noProof/>
          <w:sz w:val="26"/>
          <w:szCs w:val="26"/>
        </w:rPr>
        <w:lastRenderedPageBreak/>
        <w:drawing>
          <wp:inline distT="0" distB="0" distL="0" distR="0" wp14:anchorId="49E01235" wp14:editId="0DB058F3">
            <wp:extent cx="5943600" cy="2962275"/>
            <wp:effectExtent l="0" t="0" r="0" b="0"/>
            <wp:docPr id="1530267606" name="Picture 153026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77778263" w14:textId="3AA6AD78" w:rsidR="69FFB625" w:rsidRPr="00C5616D" w:rsidRDefault="0019085A" w:rsidP="55CD260D">
      <w:pPr>
        <w:rPr>
          <w:rFonts w:ascii="Times New Roman" w:hAnsi="Times New Roman" w:cs="Times New Roman"/>
          <w:sz w:val="26"/>
          <w:szCs w:val="26"/>
        </w:rPr>
      </w:pPr>
      <w:r w:rsidRPr="00C5616D">
        <w:rPr>
          <w:rFonts w:ascii="Times New Roman" w:hAnsi="Times New Roman" w:cs="Times New Roman"/>
          <w:sz w:val="26"/>
          <w:szCs w:val="26"/>
        </w:rPr>
        <w:t xml:space="preserve">Hình...: Node cuối cùng nằm ở vị trí cuối của </w:t>
      </w:r>
      <w:r w:rsidR="00FA6C94" w:rsidRPr="00C5616D">
        <w:rPr>
          <w:rFonts w:ascii="Times New Roman" w:hAnsi="Times New Roman" w:cs="Times New Roman"/>
          <w:sz w:val="26"/>
          <w:szCs w:val="26"/>
        </w:rPr>
        <w:t>file mobility.tcl</w:t>
      </w:r>
    </w:p>
    <w:p w14:paraId="20B0668D" w14:textId="245C3B2C" w:rsidR="55CD260D" w:rsidRPr="00C5616D" w:rsidRDefault="55CD260D" w:rsidP="55CD260D">
      <w:pPr>
        <w:rPr>
          <w:rFonts w:ascii="Times New Roman" w:hAnsi="Times New Roman" w:cs="Times New Roman"/>
          <w:sz w:val="26"/>
          <w:szCs w:val="26"/>
        </w:rPr>
      </w:pPr>
    </w:p>
    <w:p w14:paraId="7CC683D9" w14:textId="3DFA670E" w:rsidR="55CD260D" w:rsidRPr="00C5616D" w:rsidRDefault="55CD260D" w:rsidP="55CD260D">
      <w:pPr>
        <w:rPr>
          <w:rFonts w:ascii="Times New Roman" w:hAnsi="Times New Roman" w:cs="Times New Roman"/>
          <w:sz w:val="26"/>
          <w:szCs w:val="26"/>
        </w:rPr>
      </w:pPr>
    </w:p>
    <w:p w14:paraId="5C3F01EA" w14:textId="1E6132F7" w:rsidR="00CC0372" w:rsidRPr="00C5616D" w:rsidRDefault="23D73E15" w:rsidP="55CD260D">
      <w:pPr>
        <w:rPr>
          <w:rFonts w:ascii="Times New Roman" w:hAnsi="Times New Roman" w:cs="Times New Roman"/>
          <w:sz w:val="26"/>
          <w:szCs w:val="26"/>
          <w:lang w:val="vi-VN"/>
        </w:rPr>
      </w:pPr>
      <w:r w:rsidRPr="00C5616D">
        <w:rPr>
          <w:rFonts w:ascii="Times New Roman" w:hAnsi="Times New Roman" w:cs="Times New Roman"/>
          <w:sz w:val="26"/>
          <w:szCs w:val="26"/>
        </w:rPr>
        <w:t>NetAnim</w:t>
      </w:r>
    </w:p>
    <w:p w14:paraId="72F08B16" w14:textId="71159029" w:rsidR="20C858FE" w:rsidRPr="00C5616D" w:rsidRDefault="00CC0372" w:rsidP="55CD260D">
      <w:pPr>
        <w:rPr>
          <w:rFonts w:ascii="Times New Roman" w:hAnsi="Times New Roman" w:cs="Times New Roman"/>
          <w:sz w:val="26"/>
          <w:szCs w:val="26"/>
        </w:rPr>
      </w:pPr>
      <w:r w:rsidRPr="00C5616D">
        <w:rPr>
          <w:rFonts w:ascii="Times New Roman" w:hAnsi="Times New Roman" w:cs="Times New Roman"/>
          <w:sz w:val="26"/>
          <w:szCs w:val="26"/>
          <w:lang w:val="vi-VN"/>
        </w:rPr>
        <w:t xml:space="preserve">Ứng dụng NetAnim </w:t>
      </w:r>
      <w:r w:rsidR="00FC5C7C" w:rsidRPr="00C5616D">
        <w:rPr>
          <w:rFonts w:ascii="Times New Roman" w:hAnsi="Times New Roman" w:cs="Times New Roman"/>
          <w:sz w:val="26"/>
          <w:szCs w:val="26"/>
          <w:lang w:val="vi-VN"/>
        </w:rPr>
        <w:t>ở trong các gói của thư viện ns</w:t>
      </w:r>
      <w:r w:rsidR="003A16DF" w:rsidRPr="00C5616D">
        <w:rPr>
          <w:rFonts w:ascii="Times New Roman" w:hAnsi="Times New Roman" w:cs="Times New Roman"/>
          <w:sz w:val="26"/>
          <w:szCs w:val="26"/>
          <w:lang w:val="vi-VN"/>
        </w:rPr>
        <w:t>-</w:t>
      </w:r>
      <w:r w:rsidR="00FC5C7C" w:rsidRPr="00C5616D">
        <w:rPr>
          <w:rFonts w:ascii="Times New Roman" w:hAnsi="Times New Roman" w:cs="Times New Roman"/>
          <w:sz w:val="26"/>
          <w:szCs w:val="26"/>
          <w:lang w:val="vi-VN"/>
        </w:rPr>
        <w:t>3</w:t>
      </w:r>
      <w:r w:rsidR="003A16DF" w:rsidRPr="00C5616D">
        <w:rPr>
          <w:rFonts w:ascii="Times New Roman" w:hAnsi="Times New Roman" w:cs="Times New Roman"/>
          <w:sz w:val="26"/>
          <w:szCs w:val="26"/>
          <w:lang w:val="vi-VN"/>
        </w:rPr>
        <w:t>.</w:t>
      </w:r>
      <w:r w:rsidR="20C858FE" w:rsidRPr="00C5616D">
        <w:rPr>
          <w:rFonts w:ascii="Times New Roman" w:hAnsi="Times New Roman" w:cs="Times New Roman"/>
          <w:sz w:val="26"/>
          <w:szCs w:val="26"/>
        </w:rPr>
        <w:tab/>
      </w:r>
    </w:p>
    <w:p w14:paraId="179FF021" w14:textId="129960BB" w:rsidR="55CD260D" w:rsidRPr="00C5616D" w:rsidRDefault="55CD260D" w:rsidP="55CD260D">
      <w:pPr>
        <w:rPr>
          <w:rFonts w:ascii="Times New Roman" w:hAnsi="Times New Roman" w:cs="Times New Roman"/>
          <w:sz w:val="26"/>
          <w:szCs w:val="26"/>
          <w:lang w:val="vi-VN"/>
        </w:rPr>
      </w:pPr>
    </w:p>
    <w:tbl>
      <w:tblPr>
        <w:tblStyle w:val="LiBang"/>
        <w:tblW w:w="0" w:type="auto"/>
        <w:tblLayout w:type="fixed"/>
        <w:tblLook w:val="06A0" w:firstRow="1" w:lastRow="0" w:firstColumn="1" w:lastColumn="0" w:noHBand="1" w:noVBand="1"/>
      </w:tblPr>
      <w:tblGrid>
        <w:gridCol w:w="4680"/>
        <w:gridCol w:w="4680"/>
      </w:tblGrid>
      <w:tr w:rsidR="55CD260D" w:rsidRPr="00C5616D" w14:paraId="57D9907E" w14:textId="77777777" w:rsidTr="55CD260D">
        <w:trPr>
          <w:trHeight w:val="300"/>
        </w:trPr>
        <w:tc>
          <w:tcPr>
            <w:tcW w:w="4680" w:type="dxa"/>
          </w:tcPr>
          <w:p w14:paraId="2F164851" w14:textId="4B852497" w:rsidR="0A18A579" w:rsidRPr="00C5616D" w:rsidRDefault="0A18A579" w:rsidP="55CD260D">
            <w:pPr>
              <w:rPr>
                <w:rFonts w:ascii="Times New Roman" w:hAnsi="Times New Roman" w:cs="Times New Roman"/>
                <w:sz w:val="26"/>
                <w:szCs w:val="26"/>
              </w:rPr>
            </w:pPr>
            <w:r w:rsidRPr="00C5616D">
              <w:rPr>
                <w:rFonts w:ascii="Times New Roman" w:hAnsi="Times New Roman" w:cs="Times New Roman"/>
                <w:sz w:val="26"/>
                <w:szCs w:val="26"/>
              </w:rPr>
              <w:t>cd /ns3lib/ns-allinone-3.30/ns-3.30</w:t>
            </w:r>
          </w:p>
        </w:tc>
        <w:tc>
          <w:tcPr>
            <w:tcW w:w="4680" w:type="dxa"/>
          </w:tcPr>
          <w:p w14:paraId="26E30D16" w14:textId="1264D919" w:rsidR="55CD260D" w:rsidRPr="00C5616D" w:rsidRDefault="00833648" w:rsidP="55CD260D">
            <w:pPr>
              <w:rPr>
                <w:rFonts w:ascii="Times New Roman" w:hAnsi="Times New Roman" w:cs="Times New Roman"/>
                <w:sz w:val="26"/>
                <w:szCs w:val="26"/>
                <w:lang w:val="vi-VN"/>
              </w:rPr>
            </w:pPr>
            <w:r w:rsidRPr="00C5616D">
              <w:rPr>
                <w:rFonts w:ascii="Times New Roman" w:hAnsi="Times New Roman" w:cs="Times New Roman"/>
                <w:sz w:val="26"/>
                <w:szCs w:val="26"/>
                <w:lang w:val="vi-VN"/>
              </w:rPr>
              <w:t>Chuyển</w:t>
            </w:r>
            <w:r w:rsidR="00BE307A" w:rsidRPr="00C5616D">
              <w:rPr>
                <w:rFonts w:ascii="Times New Roman" w:hAnsi="Times New Roman" w:cs="Times New Roman"/>
                <w:sz w:val="26"/>
                <w:szCs w:val="26"/>
                <w:lang w:val="vi-VN"/>
              </w:rPr>
              <w:t xml:space="preserve"> sang thư mục có chứa </w:t>
            </w:r>
            <w:r w:rsidR="009E03F9" w:rsidRPr="00C5616D">
              <w:rPr>
                <w:rFonts w:ascii="Times New Roman" w:hAnsi="Times New Roman" w:cs="Times New Roman"/>
                <w:sz w:val="26"/>
                <w:szCs w:val="26"/>
                <w:lang w:val="vi-VN"/>
              </w:rPr>
              <w:t>file...</w:t>
            </w:r>
          </w:p>
        </w:tc>
      </w:tr>
      <w:tr w:rsidR="55CD260D" w:rsidRPr="00C5616D" w14:paraId="389DDE55" w14:textId="77777777" w:rsidTr="55CD260D">
        <w:trPr>
          <w:trHeight w:val="300"/>
        </w:trPr>
        <w:tc>
          <w:tcPr>
            <w:tcW w:w="4680" w:type="dxa"/>
          </w:tcPr>
          <w:p w14:paraId="3B2B5D16" w14:textId="7576969C" w:rsidR="0A18A579" w:rsidRPr="00C5616D" w:rsidRDefault="0A18A579" w:rsidP="55CD260D">
            <w:pPr>
              <w:rPr>
                <w:rFonts w:ascii="Times New Roman" w:hAnsi="Times New Roman" w:cs="Times New Roman"/>
                <w:sz w:val="26"/>
                <w:szCs w:val="26"/>
              </w:rPr>
            </w:pPr>
            <w:r w:rsidRPr="00C5616D">
              <w:rPr>
                <w:rFonts w:ascii="Times New Roman" w:hAnsi="Times New Roman" w:cs="Times New Roman"/>
                <w:sz w:val="26"/>
                <w:szCs w:val="26"/>
              </w:rPr>
              <w:t>./waf --run “scratch/ns2-mobility-trace –traceFile=</w:t>
            </w:r>
            <w:r w:rsidR="4E9A07B0" w:rsidRPr="00C5616D">
              <w:rPr>
                <w:rFonts w:ascii="Times New Roman" w:hAnsi="Times New Roman" w:cs="Times New Roman"/>
                <w:sz w:val="26"/>
                <w:szCs w:val="26"/>
              </w:rPr>
              <w:t xml:space="preserve"> /Sumo/2024-11-02-00-52-42/mobility.tcl --nodeNum=594 –duration=100.0 --logFile=ns2-mob.log”</w:t>
            </w:r>
          </w:p>
        </w:tc>
        <w:tc>
          <w:tcPr>
            <w:tcW w:w="4680" w:type="dxa"/>
          </w:tcPr>
          <w:p w14:paraId="022053DD" w14:textId="459BC545" w:rsidR="55CD260D" w:rsidRPr="00C5616D" w:rsidRDefault="55CD260D" w:rsidP="55CD260D">
            <w:pPr>
              <w:rPr>
                <w:rFonts w:ascii="Times New Roman" w:hAnsi="Times New Roman" w:cs="Times New Roman"/>
                <w:sz w:val="26"/>
                <w:szCs w:val="26"/>
              </w:rPr>
            </w:pPr>
          </w:p>
        </w:tc>
      </w:tr>
      <w:tr w:rsidR="55CD260D" w:rsidRPr="00C5616D" w14:paraId="2FDA81A6" w14:textId="77777777" w:rsidTr="55CD260D">
        <w:trPr>
          <w:trHeight w:val="300"/>
        </w:trPr>
        <w:tc>
          <w:tcPr>
            <w:tcW w:w="4680" w:type="dxa"/>
          </w:tcPr>
          <w:p w14:paraId="1255BD0A" w14:textId="459BC545" w:rsidR="55CD260D" w:rsidRPr="00C5616D" w:rsidRDefault="55CD260D" w:rsidP="55CD260D">
            <w:pPr>
              <w:rPr>
                <w:rFonts w:ascii="Times New Roman" w:hAnsi="Times New Roman" w:cs="Times New Roman"/>
                <w:sz w:val="26"/>
                <w:szCs w:val="26"/>
              </w:rPr>
            </w:pPr>
          </w:p>
        </w:tc>
        <w:tc>
          <w:tcPr>
            <w:tcW w:w="4680" w:type="dxa"/>
          </w:tcPr>
          <w:p w14:paraId="1E6B8528" w14:textId="459BC545" w:rsidR="55CD260D" w:rsidRPr="00C5616D" w:rsidRDefault="55CD260D" w:rsidP="55CD260D">
            <w:pPr>
              <w:rPr>
                <w:rFonts w:ascii="Times New Roman" w:hAnsi="Times New Roman" w:cs="Times New Roman"/>
                <w:sz w:val="26"/>
                <w:szCs w:val="26"/>
              </w:rPr>
            </w:pPr>
          </w:p>
        </w:tc>
      </w:tr>
      <w:tr w:rsidR="55CD260D" w:rsidRPr="00C5616D" w14:paraId="0B830C6C" w14:textId="77777777" w:rsidTr="55CD260D">
        <w:trPr>
          <w:trHeight w:val="300"/>
        </w:trPr>
        <w:tc>
          <w:tcPr>
            <w:tcW w:w="4680" w:type="dxa"/>
          </w:tcPr>
          <w:p w14:paraId="02691CBD" w14:textId="459BC545" w:rsidR="55CD260D" w:rsidRPr="00C5616D" w:rsidRDefault="55CD260D" w:rsidP="55CD260D">
            <w:pPr>
              <w:rPr>
                <w:rFonts w:ascii="Times New Roman" w:hAnsi="Times New Roman" w:cs="Times New Roman"/>
                <w:sz w:val="26"/>
                <w:szCs w:val="26"/>
              </w:rPr>
            </w:pPr>
          </w:p>
        </w:tc>
        <w:tc>
          <w:tcPr>
            <w:tcW w:w="4680" w:type="dxa"/>
          </w:tcPr>
          <w:p w14:paraId="496B9EF3" w14:textId="459BC545" w:rsidR="55CD260D" w:rsidRPr="00C5616D" w:rsidRDefault="55CD260D" w:rsidP="55CD260D">
            <w:pPr>
              <w:rPr>
                <w:rFonts w:ascii="Times New Roman" w:hAnsi="Times New Roman" w:cs="Times New Roman"/>
                <w:sz w:val="26"/>
                <w:szCs w:val="26"/>
              </w:rPr>
            </w:pPr>
          </w:p>
        </w:tc>
      </w:tr>
    </w:tbl>
    <w:p w14:paraId="48B8941A" w14:textId="5617F531" w:rsidR="55CD260D" w:rsidRPr="00C5616D" w:rsidRDefault="55CD260D" w:rsidP="55CD260D">
      <w:pPr>
        <w:rPr>
          <w:rFonts w:ascii="Times New Roman" w:hAnsi="Times New Roman" w:cs="Times New Roman"/>
          <w:sz w:val="26"/>
          <w:szCs w:val="26"/>
          <w:lang w:val="vi-VN"/>
        </w:rPr>
      </w:pPr>
    </w:p>
    <w:p w14:paraId="17D08740" w14:textId="64AE302E" w:rsidR="003A16DF" w:rsidRPr="00C5616D" w:rsidRDefault="006E2B3B" w:rsidP="55CD260D">
      <w:pPr>
        <w:rPr>
          <w:rFonts w:ascii="Times New Roman" w:hAnsi="Times New Roman" w:cs="Times New Roman"/>
          <w:sz w:val="26"/>
          <w:szCs w:val="26"/>
          <w:lang w:val="vi-VN"/>
        </w:rPr>
      </w:pPr>
      <w:r w:rsidRPr="00C5616D">
        <w:rPr>
          <w:rFonts w:ascii="Times New Roman" w:hAnsi="Times New Roman" w:cs="Times New Roman"/>
          <w:sz w:val="26"/>
          <w:szCs w:val="26"/>
          <w:lang w:val="vi-VN"/>
        </w:rPr>
        <w:t>Chỉnh sửa</w:t>
      </w:r>
      <w:r w:rsidR="00C80159" w:rsidRPr="00C5616D">
        <w:rPr>
          <w:rFonts w:ascii="Times New Roman" w:hAnsi="Times New Roman" w:cs="Times New Roman"/>
          <w:sz w:val="26"/>
          <w:szCs w:val="26"/>
          <w:lang w:val="vi-VN"/>
        </w:rPr>
        <w:t xml:space="preserve"> đoạn mã trong</w:t>
      </w:r>
      <w:r w:rsidRPr="00C5616D">
        <w:rPr>
          <w:rFonts w:ascii="Times New Roman" w:hAnsi="Times New Roman" w:cs="Times New Roman"/>
          <w:sz w:val="26"/>
          <w:szCs w:val="26"/>
          <w:lang w:val="vi-VN"/>
        </w:rPr>
        <w:t xml:space="preserve"> </w:t>
      </w:r>
      <w:r w:rsidR="009E03F9" w:rsidRPr="00C5616D">
        <w:rPr>
          <w:rFonts w:ascii="Times New Roman" w:hAnsi="Times New Roman" w:cs="Times New Roman"/>
          <w:sz w:val="26"/>
          <w:szCs w:val="26"/>
          <w:lang w:val="vi-VN"/>
        </w:rPr>
        <w:t>file</w:t>
      </w:r>
    </w:p>
    <w:tbl>
      <w:tblPr>
        <w:tblStyle w:val="LiBang"/>
        <w:tblW w:w="0" w:type="auto"/>
        <w:tblLook w:val="04A0" w:firstRow="1" w:lastRow="0" w:firstColumn="1" w:lastColumn="0" w:noHBand="0" w:noVBand="1"/>
      </w:tblPr>
      <w:tblGrid>
        <w:gridCol w:w="3512"/>
        <w:gridCol w:w="2977"/>
        <w:gridCol w:w="2861"/>
      </w:tblGrid>
      <w:tr w:rsidR="00942EB8" w:rsidRPr="00C5616D" w14:paraId="1D26B656" w14:textId="77777777" w:rsidTr="00942EB8">
        <w:tc>
          <w:tcPr>
            <w:tcW w:w="3116" w:type="dxa"/>
          </w:tcPr>
          <w:p w14:paraId="74DA44BF" w14:textId="6676BA27" w:rsidR="00942EB8" w:rsidRPr="00C5616D" w:rsidRDefault="00942EB8" w:rsidP="55CD260D">
            <w:pPr>
              <w:rPr>
                <w:rFonts w:ascii="Times New Roman" w:hAnsi="Times New Roman" w:cs="Times New Roman"/>
                <w:sz w:val="26"/>
                <w:szCs w:val="26"/>
                <w:lang w:val="vi-VN"/>
              </w:rPr>
            </w:pPr>
            <w:r w:rsidRPr="00C5616D">
              <w:rPr>
                <w:rFonts w:ascii="Times New Roman" w:hAnsi="Times New Roman" w:cs="Times New Roman"/>
                <w:sz w:val="26"/>
                <w:szCs w:val="26"/>
                <w:lang w:val="vi-VN"/>
              </w:rPr>
              <w:t xml:space="preserve">Đoạn mã thêm vào </w:t>
            </w:r>
          </w:p>
        </w:tc>
        <w:tc>
          <w:tcPr>
            <w:tcW w:w="3117" w:type="dxa"/>
          </w:tcPr>
          <w:p w14:paraId="748C4C2B" w14:textId="3F5B49BB" w:rsidR="00942EB8" w:rsidRPr="00C5616D" w:rsidRDefault="00942EB8" w:rsidP="55CD260D">
            <w:pPr>
              <w:rPr>
                <w:rFonts w:ascii="Times New Roman" w:hAnsi="Times New Roman" w:cs="Times New Roman"/>
                <w:sz w:val="26"/>
                <w:szCs w:val="26"/>
                <w:lang w:val="vi-VN"/>
              </w:rPr>
            </w:pPr>
            <w:r w:rsidRPr="00C5616D">
              <w:rPr>
                <w:rFonts w:ascii="Times New Roman" w:hAnsi="Times New Roman" w:cs="Times New Roman"/>
                <w:sz w:val="26"/>
                <w:szCs w:val="26"/>
                <w:lang w:val="vi-VN"/>
              </w:rPr>
              <w:t>Vị trí</w:t>
            </w:r>
          </w:p>
        </w:tc>
        <w:tc>
          <w:tcPr>
            <w:tcW w:w="3117" w:type="dxa"/>
          </w:tcPr>
          <w:p w14:paraId="45530655" w14:textId="69C2D8B2" w:rsidR="00942EB8" w:rsidRPr="00C5616D" w:rsidRDefault="00942EB8" w:rsidP="55CD260D">
            <w:pPr>
              <w:rPr>
                <w:rFonts w:ascii="Times New Roman" w:hAnsi="Times New Roman" w:cs="Times New Roman"/>
                <w:sz w:val="26"/>
                <w:szCs w:val="26"/>
                <w:lang w:val="vi-VN"/>
              </w:rPr>
            </w:pPr>
            <w:r w:rsidRPr="00C5616D">
              <w:rPr>
                <w:rFonts w:ascii="Times New Roman" w:hAnsi="Times New Roman" w:cs="Times New Roman"/>
                <w:sz w:val="26"/>
                <w:szCs w:val="26"/>
                <w:lang w:val="vi-VN"/>
              </w:rPr>
              <w:t>Chức năng</w:t>
            </w:r>
          </w:p>
        </w:tc>
      </w:tr>
      <w:tr w:rsidR="00942EB8" w:rsidRPr="00C5616D" w14:paraId="408249F1" w14:textId="77777777" w:rsidTr="00942EB8">
        <w:tc>
          <w:tcPr>
            <w:tcW w:w="3116" w:type="dxa"/>
          </w:tcPr>
          <w:p w14:paraId="712DB158" w14:textId="5A65A55C" w:rsidR="00942EB8" w:rsidRPr="00C5616D" w:rsidRDefault="00942EB8" w:rsidP="55CD260D">
            <w:pPr>
              <w:rPr>
                <w:rFonts w:ascii="Times New Roman" w:hAnsi="Times New Roman" w:cs="Times New Roman"/>
                <w:sz w:val="26"/>
                <w:szCs w:val="26"/>
                <w:lang w:val="vi-VN"/>
              </w:rPr>
            </w:pPr>
            <w:hyperlink r:id="rId58" w:history="1">
              <w:r w:rsidRPr="00C5616D">
                <w:rPr>
                  <w:rStyle w:val="Siuktni"/>
                  <w:rFonts w:ascii="Times New Roman" w:hAnsi="Times New Roman" w:cs="Times New Roman"/>
                  <w:sz w:val="26"/>
                  <w:szCs w:val="26"/>
                </w:rPr>
                <w:t>#include</w:t>
              </w:r>
            </w:hyperlink>
            <w:r w:rsidRPr="00C5616D">
              <w:rPr>
                <w:rFonts w:ascii="Times New Roman" w:hAnsi="Times New Roman" w:cs="Times New Roman"/>
                <w:sz w:val="26"/>
                <w:szCs w:val="26"/>
              </w:rPr>
              <w:t xml:space="preserve"> "ns3/netanim-module.h"</w:t>
            </w:r>
          </w:p>
        </w:tc>
        <w:tc>
          <w:tcPr>
            <w:tcW w:w="3117" w:type="dxa"/>
          </w:tcPr>
          <w:p w14:paraId="00F96E57" w14:textId="24B7B582" w:rsidR="00942EB8" w:rsidRPr="00C5616D" w:rsidRDefault="0038572B" w:rsidP="55CD260D">
            <w:pPr>
              <w:rPr>
                <w:rFonts w:ascii="Times New Roman" w:hAnsi="Times New Roman" w:cs="Times New Roman"/>
                <w:sz w:val="26"/>
                <w:szCs w:val="26"/>
                <w:lang w:val="vi-VN"/>
              </w:rPr>
            </w:pPr>
            <w:r w:rsidRPr="00C5616D">
              <w:rPr>
                <w:rFonts w:ascii="Times New Roman" w:hAnsi="Times New Roman" w:cs="Times New Roman"/>
                <w:sz w:val="26"/>
                <w:szCs w:val="26"/>
                <w:lang w:val="vi-VN"/>
              </w:rPr>
              <w:t>Ở vị trí khai báo các header file</w:t>
            </w:r>
          </w:p>
        </w:tc>
        <w:tc>
          <w:tcPr>
            <w:tcW w:w="3117" w:type="dxa"/>
          </w:tcPr>
          <w:p w14:paraId="7C0AAC56" w14:textId="06B86099" w:rsidR="00942EB8" w:rsidRPr="00C5616D" w:rsidRDefault="002B7490" w:rsidP="55CD260D">
            <w:pPr>
              <w:rPr>
                <w:rFonts w:ascii="Times New Roman" w:hAnsi="Times New Roman" w:cs="Times New Roman"/>
                <w:sz w:val="26"/>
                <w:szCs w:val="26"/>
                <w:lang w:val="vi-VN"/>
              </w:rPr>
            </w:pPr>
            <w:r w:rsidRPr="00C5616D">
              <w:rPr>
                <w:rFonts w:ascii="Times New Roman" w:hAnsi="Times New Roman" w:cs="Times New Roman"/>
                <w:sz w:val="26"/>
                <w:szCs w:val="26"/>
                <w:lang w:val="vi-VN"/>
              </w:rPr>
              <w:t>Khai báo module của NetAnim</w:t>
            </w:r>
          </w:p>
        </w:tc>
      </w:tr>
      <w:tr w:rsidR="00942EB8" w:rsidRPr="00C5616D" w14:paraId="2401E518" w14:textId="77777777" w:rsidTr="00942EB8">
        <w:tc>
          <w:tcPr>
            <w:tcW w:w="3116" w:type="dxa"/>
          </w:tcPr>
          <w:p w14:paraId="615B7ABD" w14:textId="632660F0" w:rsidR="00942EB8" w:rsidRPr="00C5616D" w:rsidRDefault="00CE0A28" w:rsidP="55CD260D">
            <w:pPr>
              <w:rPr>
                <w:rFonts w:ascii="Times New Roman" w:hAnsi="Times New Roman" w:cs="Times New Roman"/>
                <w:sz w:val="26"/>
                <w:szCs w:val="26"/>
                <w:lang w:val="vi-VN"/>
              </w:rPr>
            </w:pPr>
            <w:r w:rsidRPr="00C5616D">
              <w:rPr>
                <w:rFonts w:ascii="Times New Roman" w:hAnsi="Times New Roman" w:cs="Times New Roman"/>
                <w:sz w:val="26"/>
                <w:szCs w:val="26"/>
              </w:rPr>
              <w:t>AnimationInterface anim("vehicularmobility.xml");</w:t>
            </w:r>
          </w:p>
        </w:tc>
        <w:tc>
          <w:tcPr>
            <w:tcW w:w="3117" w:type="dxa"/>
          </w:tcPr>
          <w:p w14:paraId="0D809CD9" w14:textId="187B904F" w:rsidR="00942EB8" w:rsidRPr="00C5616D" w:rsidRDefault="00CE0A28" w:rsidP="55CD260D">
            <w:pPr>
              <w:rPr>
                <w:rFonts w:ascii="Times New Roman" w:hAnsi="Times New Roman" w:cs="Times New Roman"/>
                <w:sz w:val="26"/>
                <w:szCs w:val="26"/>
                <w:lang w:val="vi-VN"/>
              </w:rPr>
            </w:pPr>
            <w:r w:rsidRPr="00C5616D">
              <w:rPr>
                <w:rFonts w:ascii="Times New Roman" w:hAnsi="Times New Roman" w:cs="Times New Roman"/>
                <w:sz w:val="26"/>
                <w:szCs w:val="26"/>
                <w:lang w:val="vi-VN"/>
              </w:rPr>
              <w:t xml:space="preserve">Ở ngay trên dòng </w:t>
            </w:r>
            <w:r w:rsidRPr="00C5616D">
              <w:rPr>
                <w:rFonts w:ascii="Times New Roman" w:hAnsi="Times New Roman" w:cs="Times New Roman"/>
                <w:sz w:val="26"/>
                <w:szCs w:val="26"/>
              </w:rPr>
              <w:t>Simulator::Run()</w:t>
            </w:r>
            <w:r w:rsidRPr="00C5616D">
              <w:rPr>
                <w:rFonts w:ascii="Times New Roman" w:hAnsi="Times New Roman" w:cs="Times New Roman"/>
                <w:sz w:val="26"/>
                <w:szCs w:val="26"/>
                <w:lang w:val="vi-VN"/>
              </w:rPr>
              <w:t>;</w:t>
            </w:r>
          </w:p>
        </w:tc>
        <w:tc>
          <w:tcPr>
            <w:tcW w:w="3117" w:type="dxa"/>
          </w:tcPr>
          <w:p w14:paraId="1A0DF1CC" w14:textId="22DD6DD3" w:rsidR="00942EB8" w:rsidRPr="00C5616D" w:rsidRDefault="00745E1E" w:rsidP="55CD260D">
            <w:pPr>
              <w:rPr>
                <w:rFonts w:ascii="Times New Roman" w:hAnsi="Times New Roman" w:cs="Times New Roman"/>
                <w:sz w:val="26"/>
                <w:szCs w:val="26"/>
                <w:lang w:val="vi-VN"/>
              </w:rPr>
            </w:pPr>
            <w:r w:rsidRPr="00C5616D">
              <w:rPr>
                <w:rFonts w:ascii="Times New Roman" w:hAnsi="Times New Roman" w:cs="Times New Roman"/>
                <w:sz w:val="26"/>
                <w:szCs w:val="26"/>
                <w:lang w:val="vi-VN"/>
              </w:rPr>
              <w:t xml:space="preserve">Khởi chạy file .xml nhằm </w:t>
            </w:r>
            <w:r w:rsidR="007403EF" w:rsidRPr="00C5616D">
              <w:rPr>
                <w:rFonts w:ascii="Times New Roman" w:hAnsi="Times New Roman" w:cs="Times New Roman"/>
                <w:sz w:val="26"/>
                <w:szCs w:val="26"/>
                <w:lang w:val="vi-VN"/>
              </w:rPr>
              <w:t xml:space="preserve">trực quan hóa các </w:t>
            </w:r>
            <w:r w:rsidR="007403EF" w:rsidRPr="00C5616D">
              <w:rPr>
                <w:rFonts w:ascii="Times New Roman" w:hAnsi="Times New Roman" w:cs="Times New Roman"/>
                <w:sz w:val="26"/>
                <w:szCs w:val="26"/>
                <w:lang w:val="vi-VN"/>
              </w:rPr>
              <w:lastRenderedPageBreak/>
              <w:t>nodes di chuyển bằng đồ thị</w:t>
            </w:r>
          </w:p>
        </w:tc>
      </w:tr>
    </w:tbl>
    <w:p w14:paraId="520A256C" w14:textId="2ECB7176" w:rsidR="00C80159" w:rsidRPr="00C5616D" w:rsidRDefault="00C80159" w:rsidP="55CD260D">
      <w:pPr>
        <w:rPr>
          <w:rFonts w:ascii="Times New Roman" w:hAnsi="Times New Roman" w:cs="Times New Roman"/>
          <w:sz w:val="26"/>
          <w:szCs w:val="26"/>
          <w:lang w:val="vi-VN"/>
        </w:rPr>
      </w:pPr>
    </w:p>
    <w:p w14:paraId="34E1E636" w14:textId="77777777" w:rsidR="006E2B3B" w:rsidRPr="00C5616D" w:rsidRDefault="006E2B3B" w:rsidP="55CD260D">
      <w:pPr>
        <w:rPr>
          <w:rFonts w:ascii="Times New Roman" w:hAnsi="Times New Roman" w:cs="Times New Roman"/>
          <w:sz w:val="26"/>
          <w:szCs w:val="26"/>
          <w:lang w:val="vi-VN"/>
        </w:rPr>
      </w:pPr>
    </w:p>
    <w:p w14:paraId="7404992A" w14:textId="25DD8D7A" w:rsidR="006E2B3B" w:rsidRPr="00C5616D" w:rsidRDefault="006E2B3B" w:rsidP="55CD260D">
      <w:pPr>
        <w:rPr>
          <w:rFonts w:ascii="Times New Roman" w:hAnsi="Times New Roman" w:cs="Times New Roman"/>
          <w:sz w:val="26"/>
          <w:szCs w:val="26"/>
          <w:lang w:val="vi-VN"/>
        </w:rPr>
      </w:pPr>
      <w:r w:rsidRPr="00C5616D">
        <w:rPr>
          <w:rFonts w:ascii="Times New Roman" w:hAnsi="Times New Roman" w:cs="Times New Roman"/>
          <w:sz w:val="26"/>
          <w:szCs w:val="26"/>
          <w:lang w:val="vi-VN"/>
        </w:rPr>
        <w:t>x.x.3 Mô phỏng</w:t>
      </w:r>
      <w:r w:rsidR="00AB7109" w:rsidRPr="00C5616D">
        <w:rPr>
          <w:rFonts w:ascii="Times New Roman" w:hAnsi="Times New Roman" w:cs="Times New Roman"/>
          <w:sz w:val="26"/>
          <w:szCs w:val="26"/>
          <w:lang w:val="vi-VN"/>
        </w:rPr>
        <w:t xml:space="preserve"> NetAnim từ bản đồ Sumo</w:t>
      </w:r>
    </w:p>
    <w:p w14:paraId="3E29CE15" w14:textId="2E25ABD0" w:rsidR="007403EF" w:rsidRPr="00C5616D" w:rsidRDefault="007403EF" w:rsidP="55CD260D">
      <w:pPr>
        <w:rPr>
          <w:rFonts w:ascii="Times New Roman" w:hAnsi="Times New Roman" w:cs="Times New Roman"/>
          <w:sz w:val="26"/>
          <w:szCs w:val="26"/>
          <w:lang w:val="vi-VN"/>
        </w:rPr>
      </w:pPr>
      <w:r w:rsidRPr="00C5616D">
        <w:rPr>
          <w:rFonts w:ascii="Times New Roman" w:hAnsi="Times New Roman" w:cs="Times New Roman"/>
          <w:noProof/>
          <w:sz w:val="26"/>
          <w:szCs w:val="26"/>
        </w:rPr>
        <w:drawing>
          <wp:inline distT="0" distB="0" distL="0" distR="0" wp14:anchorId="763D0E85" wp14:editId="4E011BD2">
            <wp:extent cx="5943600" cy="3714750"/>
            <wp:effectExtent l="0" t="0" r="0" b="0"/>
            <wp:docPr id="125264964" name="Picture 1252649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4964" name="Picture 125264964"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E4B23F" w14:textId="38EE8410" w:rsidR="0068530F" w:rsidRPr="00C5616D" w:rsidRDefault="0068530F" w:rsidP="003959CF">
      <w:pPr>
        <w:jc w:val="center"/>
        <w:rPr>
          <w:rFonts w:ascii="Times New Roman" w:hAnsi="Times New Roman" w:cs="Times New Roman"/>
          <w:i/>
          <w:iCs/>
          <w:sz w:val="26"/>
          <w:szCs w:val="26"/>
          <w:lang w:val="vi-VN"/>
        </w:rPr>
      </w:pPr>
      <w:r w:rsidRPr="00C5616D">
        <w:rPr>
          <w:rFonts w:ascii="Times New Roman" w:hAnsi="Times New Roman" w:cs="Times New Roman"/>
          <w:i/>
          <w:iCs/>
          <w:sz w:val="26"/>
          <w:szCs w:val="26"/>
          <w:lang w:val="vi-VN"/>
        </w:rPr>
        <w:t xml:space="preserve">Hình...: </w:t>
      </w:r>
      <w:r w:rsidR="007B10D7" w:rsidRPr="00C5616D">
        <w:rPr>
          <w:rFonts w:ascii="Times New Roman" w:hAnsi="Times New Roman" w:cs="Times New Roman"/>
          <w:i/>
          <w:iCs/>
          <w:sz w:val="26"/>
          <w:szCs w:val="26"/>
          <w:lang w:val="vi-VN"/>
        </w:rPr>
        <w:t>Đồ thị biểu diễn các nodes phương tiện di chuyển</w:t>
      </w:r>
    </w:p>
    <w:p w14:paraId="3ED03FD9" w14:textId="5961DA3C" w:rsidR="0030785B" w:rsidRPr="00C5616D" w:rsidRDefault="001A74B6" w:rsidP="55CD260D">
      <w:pPr>
        <w:rPr>
          <w:rFonts w:ascii="Times New Roman" w:hAnsi="Times New Roman" w:cs="Times New Roman"/>
          <w:sz w:val="26"/>
          <w:szCs w:val="26"/>
          <w:lang w:val="vi-VN"/>
        </w:rPr>
      </w:pPr>
      <w:r w:rsidRPr="00C5616D">
        <w:rPr>
          <w:rFonts w:ascii="Times New Roman" w:hAnsi="Times New Roman" w:cs="Times New Roman"/>
          <w:sz w:val="26"/>
          <w:szCs w:val="26"/>
        </w:rPr>
        <w:t xml:space="preserve">NetAnim </w:t>
      </w:r>
      <w:r w:rsidR="00523244" w:rsidRPr="00C5616D">
        <w:rPr>
          <w:rFonts w:ascii="Times New Roman" w:hAnsi="Times New Roman" w:cs="Times New Roman"/>
          <w:sz w:val="26"/>
          <w:szCs w:val="26"/>
          <w:lang w:val="vi-VN"/>
        </w:rPr>
        <w:t xml:space="preserve">được dùng để biểu diễn </w:t>
      </w:r>
      <w:r w:rsidR="0030785B" w:rsidRPr="00C5616D">
        <w:rPr>
          <w:rFonts w:ascii="Times New Roman" w:hAnsi="Times New Roman" w:cs="Times New Roman"/>
          <w:sz w:val="26"/>
          <w:szCs w:val="26"/>
          <w:lang w:val="vi-VN"/>
        </w:rPr>
        <w:t>quá trình các nodes phương tiện di chuyển trong phạm vi bản đồ ta lấy được từ Sumo.</w:t>
      </w:r>
    </w:p>
    <w:p w14:paraId="58B01658" w14:textId="77777777" w:rsidR="004305BA" w:rsidRPr="00C5616D" w:rsidRDefault="004305BA" w:rsidP="55CD260D">
      <w:pPr>
        <w:rPr>
          <w:rFonts w:ascii="Times New Roman" w:hAnsi="Times New Roman" w:cs="Times New Roman"/>
          <w:sz w:val="26"/>
          <w:szCs w:val="26"/>
          <w:lang w:val="vi-VN"/>
        </w:rPr>
      </w:pPr>
    </w:p>
    <w:p w14:paraId="5EC0D33C" w14:textId="2AB6121B" w:rsidR="006E2B3B" w:rsidRPr="00C5616D" w:rsidRDefault="000E2016" w:rsidP="55CD260D">
      <w:pPr>
        <w:rPr>
          <w:rFonts w:ascii="Times New Roman" w:hAnsi="Times New Roman" w:cs="Times New Roman"/>
          <w:sz w:val="26"/>
          <w:szCs w:val="26"/>
          <w:lang w:val="vi-VN"/>
        </w:rPr>
      </w:pPr>
      <w:r w:rsidRPr="00C5616D">
        <w:rPr>
          <w:rFonts w:ascii="Times New Roman" w:hAnsi="Times New Roman" w:cs="Times New Roman"/>
          <w:sz w:val="26"/>
          <w:szCs w:val="26"/>
          <w:lang w:val="vi-VN"/>
        </w:rPr>
        <w:t>Giải thích các thông số và quá trình truyền nhận dữ liệu của VANET</w:t>
      </w:r>
    </w:p>
    <w:p w14:paraId="02E1A0FD" w14:textId="77777777" w:rsidR="004305BA" w:rsidRPr="00C5616D" w:rsidRDefault="004305BA" w:rsidP="55CD260D">
      <w:pPr>
        <w:rPr>
          <w:rFonts w:ascii="Times New Roman" w:hAnsi="Times New Roman" w:cs="Times New Roman"/>
          <w:sz w:val="26"/>
          <w:szCs w:val="26"/>
          <w:lang w:val="vi-VN"/>
        </w:rPr>
      </w:pPr>
    </w:p>
    <w:p w14:paraId="34BC6E86" w14:textId="333E00D3" w:rsidR="51775377" w:rsidRPr="00C5616D" w:rsidRDefault="51775377" w:rsidP="51775377">
      <w:pPr>
        <w:rPr>
          <w:rFonts w:ascii="Times New Roman" w:hAnsi="Times New Roman" w:cs="Times New Roman"/>
          <w:sz w:val="26"/>
          <w:szCs w:val="26"/>
          <w:lang w:val="vi-VN"/>
        </w:rPr>
      </w:pPr>
    </w:p>
    <w:p w14:paraId="787A91B9" w14:textId="4E7068E6" w:rsidR="42A87A26" w:rsidRPr="00C5616D" w:rsidRDefault="42A87A26" w:rsidP="51775377">
      <w:pPr>
        <w:rPr>
          <w:rFonts w:ascii="Times New Roman" w:hAnsi="Times New Roman" w:cs="Times New Roman"/>
          <w:sz w:val="26"/>
          <w:szCs w:val="26"/>
          <w:lang w:val="vi-VN"/>
        </w:rPr>
      </w:pPr>
    </w:p>
    <w:p w14:paraId="769782EA" w14:textId="52A3CD8D" w:rsidR="003D3203" w:rsidRPr="00C5616D" w:rsidRDefault="003D3203" w:rsidP="003D3203">
      <w:pPr>
        <w:rPr>
          <w:rFonts w:ascii="Times New Roman" w:hAnsi="Times New Roman" w:cs="Times New Roman"/>
          <w:sz w:val="26"/>
          <w:szCs w:val="26"/>
          <w:lang w:val="vi-VN"/>
        </w:rPr>
      </w:pPr>
      <w:r w:rsidRPr="00C5616D">
        <w:rPr>
          <w:rFonts w:ascii="Times New Roman" w:hAnsi="Times New Roman" w:cs="Times New Roman"/>
          <w:sz w:val="26"/>
          <w:szCs w:val="26"/>
          <w:lang w:val="vi-VN"/>
        </w:rPr>
        <w:t>Giải thích quá trình truyền nhận dữ liệu</w:t>
      </w:r>
    </w:p>
    <w:p w14:paraId="108C6F53" w14:textId="16B37E96" w:rsidR="003D3203" w:rsidRDefault="00A22C92" w:rsidP="00414A3E">
      <w:pPr>
        <w:jc w:val="center"/>
        <w:rPr>
          <w:rFonts w:ascii="Times New Roman" w:hAnsi="Times New Roman" w:cs="Times New Roman"/>
          <w:sz w:val="26"/>
          <w:szCs w:val="26"/>
        </w:rPr>
      </w:pPr>
      <w:r w:rsidRPr="00C5616D">
        <w:rPr>
          <w:rFonts w:ascii="Times New Roman" w:hAnsi="Times New Roman" w:cs="Times New Roman"/>
          <w:noProof/>
          <w:sz w:val="26"/>
          <w:szCs w:val="26"/>
        </w:rPr>
        <w:lastRenderedPageBreak/>
        <w:drawing>
          <wp:inline distT="0" distB="0" distL="0" distR="0" wp14:anchorId="7F0BFC35" wp14:editId="01199BD6">
            <wp:extent cx="3964329" cy="1172798"/>
            <wp:effectExtent l="0" t="0" r="0" b="8890"/>
            <wp:docPr id="396034467" name="Picture 3960344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4467" name="Picture 396034467"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l="31649" t="15924" r="21617" b="56512"/>
                    <a:stretch/>
                  </pic:blipFill>
                  <pic:spPr bwMode="auto">
                    <a:xfrm>
                      <a:off x="0" y="0"/>
                      <a:ext cx="4014456" cy="1187627"/>
                    </a:xfrm>
                    <a:prstGeom prst="rect">
                      <a:avLst/>
                    </a:prstGeom>
                    <a:ln>
                      <a:noFill/>
                    </a:ln>
                    <a:extLst>
                      <a:ext uri="{53640926-AAD7-44D8-BBD7-CCE9431645EC}">
                        <a14:shadowObscured xmlns:a14="http://schemas.microsoft.com/office/drawing/2010/main"/>
                      </a:ext>
                    </a:extLst>
                  </pic:spPr>
                </pic:pic>
              </a:graphicData>
            </a:graphic>
          </wp:inline>
        </w:drawing>
      </w:r>
    </w:p>
    <w:p w14:paraId="2B2D450E" w14:textId="377B5655" w:rsidR="00965AE7" w:rsidRDefault="00454D90" w:rsidP="00414A3E">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Mô phỏng quá trình trao đổi dữ liệu ở mạng </w:t>
      </w:r>
      <w:r w:rsidR="00414A3E">
        <w:rPr>
          <w:rFonts w:ascii="Times New Roman" w:hAnsi="Times New Roman" w:cs="Times New Roman"/>
          <w:sz w:val="26"/>
          <w:szCs w:val="26"/>
          <w:lang w:val="vi-VN"/>
        </w:rPr>
        <w:t>VANET</w:t>
      </w:r>
    </w:p>
    <w:p w14:paraId="2F310F5E" w14:textId="23C8DD99" w:rsidR="00414A3E" w:rsidRPr="00965AE7" w:rsidRDefault="00D06000" w:rsidP="00414A3E">
      <w:pPr>
        <w:jc w:val="center"/>
        <w:rPr>
          <w:rFonts w:ascii="Times New Roman" w:hAnsi="Times New Roman" w:cs="Times New Roman"/>
          <w:sz w:val="26"/>
          <w:szCs w:val="26"/>
          <w:lang w:val="vi-VN"/>
        </w:rPr>
      </w:pPr>
      <w:r w:rsidRPr="00D06000">
        <w:rPr>
          <w:rFonts w:ascii="Times New Roman" w:hAnsi="Times New Roman" w:cs="Times New Roman"/>
          <w:noProof/>
          <w:sz w:val="26"/>
          <w:szCs w:val="26"/>
          <w:lang w:val="vi-VN"/>
        </w:rPr>
        <w:drawing>
          <wp:inline distT="0" distB="0" distL="0" distR="0" wp14:anchorId="5C9D7B46" wp14:editId="57A4AE2B">
            <wp:extent cx="3943350" cy="3242498"/>
            <wp:effectExtent l="0" t="0" r="0" b="0"/>
            <wp:docPr id="626056173"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56173" name="Picture 1" descr="A graph with numbers and lines&#10;&#10;Description automatically generated"/>
                    <pic:cNvPicPr/>
                  </pic:nvPicPr>
                  <pic:blipFill>
                    <a:blip r:embed="rId61"/>
                    <a:stretch>
                      <a:fillRect/>
                    </a:stretch>
                  </pic:blipFill>
                  <pic:spPr>
                    <a:xfrm>
                      <a:off x="0" y="0"/>
                      <a:ext cx="3949170" cy="3247283"/>
                    </a:xfrm>
                    <a:prstGeom prst="rect">
                      <a:avLst/>
                    </a:prstGeom>
                  </pic:spPr>
                </pic:pic>
              </a:graphicData>
            </a:graphic>
          </wp:inline>
        </w:drawing>
      </w:r>
    </w:p>
    <w:p w14:paraId="0977AA54" w14:textId="4BD2BC4E" w:rsidR="00D06000" w:rsidRPr="00965AE7" w:rsidRDefault="00D06000" w:rsidP="00414A3E">
      <w:pPr>
        <w:jc w:val="center"/>
        <w:rPr>
          <w:rFonts w:ascii="Times New Roman" w:hAnsi="Times New Roman" w:cs="Times New Roman"/>
          <w:sz w:val="26"/>
          <w:szCs w:val="26"/>
          <w:lang w:val="vi-VN"/>
        </w:rPr>
      </w:pPr>
      <w:r>
        <w:rPr>
          <w:rFonts w:ascii="Times New Roman" w:hAnsi="Times New Roman" w:cs="Times New Roman"/>
          <w:sz w:val="26"/>
          <w:szCs w:val="26"/>
          <w:lang w:val="vi-VN"/>
        </w:rPr>
        <w:t>Hình...:AODV:RREQ</w:t>
      </w:r>
    </w:p>
    <w:p w14:paraId="0FF1259D" w14:textId="603FE041" w:rsidR="00F60E69" w:rsidRDefault="00F60E69" w:rsidP="00414A3E">
      <w:pPr>
        <w:jc w:val="center"/>
        <w:rPr>
          <w:rFonts w:ascii="Times New Roman" w:hAnsi="Times New Roman" w:cs="Times New Roman"/>
          <w:sz w:val="26"/>
          <w:szCs w:val="26"/>
          <w:lang w:val="vi-VN"/>
        </w:rPr>
      </w:pPr>
      <w:r>
        <w:rPr>
          <w:noProof/>
        </w:rPr>
        <w:drawing>
          <wp:inline distT="0" distB="0" distL="0" distR="0" wp14:anchorId="0D8B11E8" wp14:editId="70B2DA76">
            <wp:extent cx="3530644" cy="1337244"/>
            <wp:effectExtent l="0" t="0" r="0" b="0"/>
            <wp:docPr id="1413341552" name="Picture 14133415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41552" name="Picture 1413341552" descr="A screenshot of a computer&#10;&#10;Description automatically generated"/>
                    <pic:cNvPicPr/>
                  </pic:nvPicPr>
                  <pic:blipFill rotWithShape="1">
                    <a:blip r:embed="rId62" cstate="print">
                      <a:extLst>
                        <a:ext uri="{28A0092B-C50C-407E-A947-70E740481C1C}">
                          <a14:useLocalDpi xmlns:a14="http://schemas.microsoft.com/office/drawing/2010/main" val="0"/>
                        </a:ext>
                      </a:extLst>
                    </a:blip>
                    <a:srcRect l="25256" t="10103" r="15340" b="53899"/>
                    <a:stretch/>
                  </pic:blipFill>
                  <pic:spPr bwMode="auto">
                    <a:xfrm>
                      <a:off x="0" y="0"/>
                      <a:ext cx="3530716" cy="1337271"/>
                    </a:xfrm>
                    <a:prstGeom prst="rect">
                      <a:avLst/>
                    </a:prstGeom>
                    <a:ln>
                      <a:noFill/>
                    </a:ln>
                    <a:extLst>
                      <a:ext uri="{53640926-AAD7-44D8-BBD7-CCE9431645EC}">
                        <a14:shadowObscured xmlns:a14="http://schemas.microsoft.com/office/drawing/2010/main"/>
                      </a:ext>
                    </a:extLst>
                  </pic:spPr>
                </pic:pic>
              </a:graphicData>
            </a:graphic>
          </wp:inline>
        </w:drawing>
      </w:r>
    </w:p>
    <w:p w14:paraId="39A6B128" w14:textId="532C9C88" w:rsidR="00712679" w:rsidRDefault="00712679" w:rsidP="00414A3E">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75223D">
        <w:rPr>
          <w:rFonts w:ascii="Times New Roman" w:hAnsi="Times New Roman" w:cs="Times New Roman"/>
          <w:sz w:val="26"/>
          <w:szCs w:val="26"/>
          <w:lang w:val="vi-VN"/>
        </w:rPr>
        <w:t xml:space="preserve">Các gói tin </w:t>
      </w:r>
      <w:r w:rsidR="002178A0">
        <w:rPr>
          <w:rFonts w:ascii="Times New Roman" w:hAnsi="Times New Roman" w:cs="Times New Roman"/>
          <w:sz w:val="26"/>
          <w:szCs w:val="26"/>
          <w:lang w:val="vi-VN"/>
        </w:rPr>
        <w:t>AODV</w:t>
      </w:r>
      <w:r w:rsidR="00D06000">
        <w:rPr>
          <w:rFonts w:ascii="Times New Roman" w:hAnsi="Times New Roman" w:cs="Times New Roman"/>
          <w:sz w:val="26"/>
          <w:szCs w:val="26"/>
          <w:lang w:val="vi-VN"/>
        </w:rPr>
        <w:t>:RREP</w:t>
      </w:r>
      <w:r w:rsidR="002178A0">
        <w:rPr>
          <w:rFonts w:ascii="Times New Roman" w:hAnsi="Times New Roman" w:cs="Times New Roman"/>
          <w:sz w:val="26"/>
          <w:szCs w:val="26"/>
          <w:lang w:val="vi-VN"/>
        </w:rPr>
        <w:t xml:space="preserve"> được truyền đi trong</w:t>
      </w:r>
      <w:r w:rsidR="009932C9">
        <w:rPr>
          <w:rFonts w:ascii="Times New Roman" w:hAnsi="Times New Roman" w:cs="Times New Roman"/>
          <w:sz w:val="26"/>
          <w:szCs w:val="26"/>
          <w:lang w:val="vi-VN"/>
        </w:rPr>
        <w:t xml:space="preserve"> quá trình mô phỏng</w:t>
      </w:r>
    </w:p>
    <w:p w14:paraId="38327045" w14:textId="19D8B358" w:rsidR="00414A3E" w:rsidRDefault="00323900" w:rsidP="00414A3E">
      <w:pPr>
        <w:jc w:val="center"/>
        <w:rPr>
          <w:rFonts w:ascii="Times New Roman" w:hAnsi="Times New Roman" w:cs="Times New Roman"/>
          <w:sz w:val="26"/>
          <w:szCs w:val="26"/>
          <w:lang w:val="vi-VN"/>
        </w:rPr>
      </w:pPr>
      <w:r w:rsidRPr="00C5616D">
        <w:rPr>
          <w:rFonts w:ascii="Times New Roman" w:hAnsi="Times New Roman" w:cs="Times New Roman"/>
          <w:sz w:val="26"/>
          <w:szCs w:val="26"/>
        </w:rPr>
        <w:t>AnimationInterface anim("vehicularmobility.xml");</w:t>
      </w:r>
    </w:p>
    <w:p w14:paraId="657E1382" w14:textId="01CF8ED0" w:rsidR="00965AE7" w:rsidRDefault="00965AE7" w:rsidP="00414A3E">
      <w:pPr>
        <w:jc w:val="center"/>
        <w:rPr>
          <w:rFonts w:ascii="Times New Roman" w:hAnsi="Times New Roman" w:cs="Times New Roman"/>
          <w:sz w:val="26"/>
          <w:szCs w:val="26"/>
          <w:lang w:val="vi-VN"/>
        </w:rPr>
      </w:pPr>
      <w:r>
        <w:rPr>
          <w:noProof/>
        </w:rPr>
        <w:lastRenderedPageBreak/>
        <w:drawing>
          <wp:inline distT="0" distB="0" distL="0" distR="0" wp14:anchorId="12A6721F" wp14:editId="763B6A31">
            <wp:extent cx="3498483" cy="1083537"/>
            <wp:effectExtent l="0" t="0" r="6985" b="2540"/>
            <wp:docPr id="959255126" name="Picture 959255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55126" name="Picture 959255126" descr="A screenshot of a computer&#10;&#10;Description automatically generated"/>
                    <pic:cNvPicPr/>
                  </pic:nvPicPr>
                  <pic:blipFill rotWithShape="1">
                    <a:blip r:embed="rId63" cstate="print">
                      <a:extLst>
                        <a:ext uri="{28A0092B-C50C-407E-A947-70E740481C1C}">
                          <a14:useLocalDpi xmlns:a14="http://schemas.microsoft.com/office/drawing/2010/main" val="0"/>
                        </a:ext>
                      </a:extLst>
                    </a:blip>
                    <a:srcRect l="29170" t="11384" r="19144" b="63004"/>
                    <a:stretch/>
                  </pic:blipFill>
                  <pic:spPr bwMode="auto">
                    <a:xfrm>
                      <a:off x="0" y="0"/>
                      <a:ext cx="3515999" cy="1088962"/>
                    </a:xfrm>
                    <a:prstGeom prst="rect">
                      <a:avLst/>
                    </a:prstGeom>
                    <a:ln>
                      <a:noFill/>
                    </a:ln>
                    <a:extLst>
                      <a:ext uri="{53640926-AAD7-44D8-BBD7-CCE9431645EC}">
                        <a14:shadowObscured xmlns:a14="http://schemas.microsoft.com/office/drawing/2010/main"/>
                      </a:ext>
                    </a:extLst>
                  </pic:spPr>
                </pic:pic>
              </a:graphicData>
            </a:graphic>
          </wp:inline>
        </w:drawing>
      </w:r>
    </w:p>
    <w:p w14:paraId="0BC39BEB" w14:textId="284A834F" w:rsidR="00EC3B88" w:rsidRDefault="009932C9" w:rsidP="00414A3E">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EC3B88">
        <w:rPr>
          <w:rFonts w:ascii="Times New Roman" w:hAnsi="Times New Roman" w:cs="Times New Roman"/>
          <w:sz w:val="26"/>
          <w:szCs w:val="26"/>
          <w:lang w:val="vi-VN"/>
        </w:rPr>
        <w:t>Các gói tin UDP được truyền đi trong quá trình mô phỏng</w:t>
      </w:r>
    </w:p>
    <w:p w14:paraId="7F0898BD" w14:textId="6A413499" w:rsidR="009932C9" w:rsidRDefault="009932C9" w:rsidP="00267163">
      <w:pPr>
        <w:rPr>
          <w:rFonts w:ascii="Times New Roman" w:hAnsi="Times New Roman" w:cs="Times New Roman"/>
          <w:sz w:val="26"/>
          <w:szCs w:val="26"/>
          <w:lang w:val="vi-VN"/>
        </w:rPr>
      </w:pPr>
    </w:p>
    <w:p w14:paraId="66229210" w14:textId="15BB6AC1" w:rsidR="003834FD" w:rsidRDefault="004B2618" w:rsidP="00267163">
      <w:pPr>
        <w:rPr>
          <w:rFonts w:ascii="Times New Roman" w:hAnsi="Times New Roman" w:cs="Times New Roman"/>
          <w:sz w:val="26"/>
          <w:szCs w:val="26"/>
          <w:lang w:val="vi-VN"/>
        </w:rPr>
      </w:pPr>
      <w:r>
        <w:rPr>
          <w:rFonts w:ascii="Times New Roman" w:hAnsi="Times New Roman" w:cs="Times New Roman"/>
          <w:sz w:val="26"/>
          <w:szCs w:val="26"/>
          <w:lang w:val="vi-VN"/>
        </w:rPr>
        <w:t xml:space="preserve">Trong quá trình mô phỏng các nodes phương tiện truyền dữ liệu trên NetAnim, </w:t>
      </w:r>
      <w:r w:rsidR="00C75755">
        <w:rPr>
          <w:rFonts w:ascii="Times New Roman" w:hAnsi="Times New Roman" w:cs="Times New Roman"/>
          <w:sz w:val="26"/>
          <w:szCs w:val="26"/>
          <w:lang w:val="vi-VN"/>
        </w:rPr>
        <w:t>ban đầu, các nodes</w:t>
      </w:r>
      <w:r w:rsidR="00A35310">
        <w:rPr>
          <w:rFonts w:ascii="Times New Roman" w:hAnsi="Times New Roman" w:cs="Times New Roman"/>
          <w:sz w:val="26"/>
          <w:szCs w:val="26"/>
          <w:lang w:val="vi-VN"/>
        </w:rPr>
        <w:t xml:space="preserve"> phương tiện gửi gói tin chứa giao thức A</w:t>
      </w:r>
      <w:r w:rsidR="00FF74CD">
        <w:rPr>
          <w:rFonts w:ascii="Times New Roman" w:hAnsi="Times New Roman" w:cs="Times New Roman"/>
          <w:sz w:val="26"/>
          <w:szCs w:val="26"/>
          <w:lang w:val="vi-VN"/>
        </w:rPr>
        <w:t>ODV</w:t>
      </w:r>
      <w:r w:rsidR="00965AE7">
        <w:rPr>
          <w:rFonts w:ascii="Times New Roman" w:hAnsi="Times New Roman" w:cs="Times New Roman"/>
          <w:sz w:val="26"/>
          <w:szCs w:val="26"/>
          <w:lang w:val="vi-VN"/>
        </w:rPr>
        <w:t xml:space="preserve"> (Hình...), sau đó, các nodes phương tiện mới gửi gói tin chứa giao thức UDP (Hình...).</w:t>
      </w:r>
    </w:p>
    <w:p w14:paraId="76DFA9AD" w14:textId="04432965" w:rsidR="00043272" w:rsidRPr="006103F0" w:rsidRDefault="00043272" w:rsidP="00267163">
      <w:pPr>
        <w:rPr>
          <w:rFonts w:ascii="Times New Roman" w:hAnsi="Times New Roman" w:cs="Times New Roman"/>
          <w:b/>
          <w:bCs/>
          <w:sz w:val="26"/>
          <w:szCs w:val="26"/>
          <w:lang w:val="vi-VN"/>
        </w:rPr>
      </w:pPr>
      <w:r>
        <w:rPr>
          <w:rFonts w:ascii="Times New Roman" w:hAnsi="Times New Roman" w:cs="Times New Roman"/>
          <w:sz w:val="26"/>
          <w:szCs w:val="26"/>
          <w:lang w:val="vi-VN"/>
        </w:rPr>
        <w:t>Giao thức AODV là một giao thức định tuyến ở lớp mạng (network layer)</w:t>
      </w:r>
      <w:r w:rsidR="00103B2E">
        <w:rPr>
          <w:rFonts w:ascii="Times New Roman" w:hAnsi="Times New Roman" w:cs="Times New Roman"/>
          <w:sz w:val="26"/>
          <w:szCs w:val="26"/>
          <w:lang w:val="vi-VN"/>
        </w:rPr>
        <w:t>, được dùng trong các mạng ad-hoc.</w:t>
      </w:r>
      <w:r w:rsidR="00757F15">
        <w:rPr>
          <w:rFonts w:ascii="Times New Roman" w:hAnsi="Times New Roman" w:cs="Times New Roman"/>
          <w:sz w:val="26"/>
          <w:szCs w:val="26"/>
          <w:lang w:val="vi-VN"/>
        </w:rPr>
        <w:t xml:space="preserve"> Giao thức UDP là giao thức ở lớp dân vận (transport</w:t>
      </w:r>
      <w:r w:rsidR="009F337A">
        <w:rPr>
          <w:rFonts w:ascii="Times New Roman" w:hAnsi="Times New Roman" w:cs="Times New Roman"/>
          <w:sz w:val="26"/>
          <w:szCs w:val="26"/>
          <w:lang w:val="vi-VN"/>
        </w:rPr>
        <w:t xml:space="preserve"> layer), không có kết nối</w:t>
      </w:r>
      <w:r w:rsidR="00E962A5">
        <w:rPr>
          <w:rFonts w:ascii="Times New Roman" w:hAnsi="Times New Roman" w:cs="Times New Roman"/>
          <w:sz w:val="26"/>
          <w:szCs w:val="26"/>
          <w:lang w:val="vi-VN"/>
        </w:rPr>
        <w:t xml:space="preserve"> </w:t>
      </w:r>
      <w:r w:rsidR="0093582E">
        <w:rPr>
          <w:rFonts w:ascii="Times New Roman" w:hAnsi="Times New Roman" w:cs="Times New Roman"/>
          <w:sz w:val="26"/>
          <w:szCs w:val="26"/>
          <w:lang w:val="vi-VN"/>
        </w:rPr>
        <w:t>(connectionless) so với giao thức TCP, nên quá trình vận chuyển dữ liệu ở giao thức UDP có xảy ra mất mát hơn khi so với giao thức TCP.</w:t>
      </w:r>
    </w:p>
    <w:p w14:paraId="4198F4B6" w14:textId="36962BCA" w:rsidR="00542ADC" w:rsidRPr="00026EA6" w:rsidRDefault="00026EA6" w:rsidP="00267163">
      <w:pPr>
        <w:rPr>
          <w:rFonts w:ascii="Times New Roman" w:hAnsi="Times New Roman" w:cs="Times New Roman"/>
          <w:sz w:val="26"/>
          <w:szCs w:val="26"/>
          <w:lang w:val="vi-VN"/>
        </w:rPr>
      </w:pPr>
      <w:r>
        <w:rPr>
          <w:rFonts w:ascii="Times New Roman" w:hAnsi="Times New Roman" w:cs="Times New Roman"/>
          <w:sz w:val="26"/>
          <w:szCs w:val="26"/>
          <w:lang w:val="vi-VN"/>
        </w:rPr>
        <w:t>Khi b</w:t>
      </w:r>
      <w:r w:rsidR="0036100A">
        <w:rPr>
          <w:rFonts w:ascii="Times New Roman" w:hAnsi="Times New Roman" w:cs="Times New Roman"/>
          <w:sz w:val="26"/>
          <w:szCs w:val="26"/>
          <w:lang w:val="vi-VN"/>
        </w:rPr>
        <w:t xml:space="preserve">ắt đầu quá trình mô phỏng, </w:t>
      </w:r>
      <w:r w:rsidR="00C616D3">
        <w:rPr>
          <w:rFonts w:ascii="Times New Roman" w:hAnsi="Times New Roman" w:cs="Times New Roman"/>
          <w:sz w:val="26"/>
          <w:szCs w:val="26"/>
          <w:lang w:val="vi-VN"/>
        </w:rPr>
        <w:t xml:space="preserve">không có sẵn các đường đi trong mô hình. </w:t>
      </w:r>
      <w:r w:rsidR="00064865">
        <w:rPr>
          <w:rFonts w:ascii="Times New Roman" w:hAnsi="Times New Roman" w:cs="Times New Roman"/>
          <w:sz w:val="26"/>
          <w:szCs w:val="26"/>
          <w:lang w:val="vi-VN"/>
        </w:rPr>
        <w:t xml:space="preserve">Khi một node </w:t>
      </w:r>
      <w:r w:rsidR="00A203F5">
        <w:rPr>
          <w:rFonts w:ascii="Times New Roman" w:hAnsi="Times New Roman" w:cs="Times New Roman"/>
          <w:sz w:val="26"/>
          <w:szCs w:val="26"/>
          <w:lang w:val="vi-VN"/>
        </w:rPr>
        <w:t>muốn gửi đi một gói tin</w:t>
      </w:r>
      <w:r w:rsidR="006F3FE9">
        <w:rPr>
          <w:rFonts w:ascii="Times New Roman" w:hAnsi="Times New Roman" w:cs="Times New Roman"/>
          <w:sz w:val="26"/>
          <w:szCs w:val="26"/>
          <w:lang w:val="vi-VN"/>
        </w:rPr>
        <w:t xml:space="preserve"> (trong trường hợp này là gói tin chứa giao thức UDP), giao thức AODV khởi tạo </w:t>
      </w:r>
      <w:r w:rsidR="00007569">
        <w:rPr>
          <w:rFonts w:ascii="Times New Roman" w:hAnsi="Times New Roman" w:cs="Times New Roman"/>
          <w:sz w:val="26"/>
          <w:szCs w:val="26"/>
          <w:lang w:val="vi-VN"/>
        </w:rPr>
        <w:t>quá trình tìm kiếm đường đi đến node đích.</w:t>
      </w:r>
      <w:r w:rsidR="00AD00A6">
        <w:rPr>
          <w:rFonts w:ascii="Times New Roman" w:hAnsi="Times New Roman" w:cs="Times New Roman"/>
          <w:sz w:val="26"/>
          <w:szCs w:val="26"/>
          <w:lang w:val="vi-VN"/>
        </w:rPr>
        <w:t xml:space="preserve"> </w:t>
      </w:r>
      <w:r w:rsidR="00F94534">
        <w:rPr>
          <w:rFonts w:ascii="Times New Roman" w:hAnsi="Times New Roman" w:cs="Times New Roman"/>
          <w:sz w:val="26"/>
          <w:szCs w:val="26"/>
          <w:lang w:val="vi-VN"/>
        </w:rPr>
        <w:t>Node nguồn gửi gói tin chứa</w:t>
      </w:r>
      <w:r w:rsidR="00597EF6">
        <w:rPr>
          <w:rFonts w:ascii="Times New Roman" w:hAnsi="Times New Roman" w:cs="Times New Roman"/>
          <w:sz w:val="26"/>
          <w:szCs w:val="26"/>
          <w:lang w:val="vi-VN"/>
        </w:rPr>
        <w:t xml:space="preserve"> route</w:t>
      </w:r>
      <w:r w:rsidR="00F94534">
        <w:rPr>
          <w:rFonts w:ascii="Times New Roman" w:hAnsi="Times New Roman" w:cs="Times New Roman"/>
          <w:sz w:val="26"/>
          <w:szCs w:val="26"/>
          <w:lang w:val="vi-VN"/>
        </w:rPr>
        <w:t xml:space="preserve"> </w:t>
      </w:r>
      <w:r w:rsidR="00597EF6">
        <w:rPr>
          <w:rFonts w:ascii="Times New Roman" w:hAnsi="Times New Roman" w:cs="Times New Roman"/>
          <w:sz w:val="26"/>
          <w:szCs w:val="26"/>
          <w:lang w:val="vi-VN"/>
        </w:rPr>
        <w:t>r</w:t>
      </w:r>
      <w:r w:rsidR="006853C0">
        <w:rPr>
          <w:rFonts w:ascii="Times New Roman" w:hAnsi="Times New Roman" w:cs="Times New Roman"/>
          <w:sz w:val="26"/>
          <w:szCs w:val="26"/>
          <w:lang w:val="vi-VN"/>
        </w:rPr>
        <w:t>equest message</w:t>
      </w:r>
      <w:r w:rsidR="009710DB">
        <w:rPr>
          <w:rFonts w:ascii="Times New Roman" w:hAnsi="Times New Roman" w:cs="Times New Roman"/>
          <w:sz w:val="26"/>
          <w:szCs w:val="26"/>
          <w:lang w:val="vi-VN"/>
        </w:rPr>
        <w:t xml:space="preserve"> bằng cách broadcast các</w:t>
      </w:r>
      <w:r w:rsidR="00992726">
        <w:rPr>
          <w:rFonts w:ascii="Times New Roman" w:hAnsi="Times New Roman" w:cs="Times New Roman"/>
          <w:sz w:val="26"/>
          <w:szCs w:val="26"/>
          <w:lang w:val="vi-VN"/>
        </w:rPr>
        <w:t xml:space="preserve"> gói tin này.</w:t>
      </w:r>
      <w:r w:rsidR="006853C0">
        <w:rPr>
          <w:rFonts w:ascii="Times New Roman" w:hAnsi="Times New Roman" w:cs="Times New Roman"/>
          <w:sz w:val="26"/>
          <w:szCs w:val="26"/>
          <w:lang w:val="vi-VN"/>
        </w:rPr>
        <w:t xml:space="preserve"> </w:t>
      </w:r>
      <w:r w:rsidR="00992726">
        <w:rPr>
          <w:rFonts w:ascii="Times New Roman" w:hAnsi="Times New Roman" w:cs="Times New Roman"/>
          <w:sz w:val="26"/>
          <w:szCs w:val="26"/>
          <w:lang w:val="vi-VN"/>
        </w:rPr>
        <w:t>K</w:t>
      </w:r>
      <w:r w:rsidR="006853C0">
        <w:rPr>
          <w:rFonts w:ascii="Times New Roman" w:hAnsi="Times New Roman" w:cs="Times New Roman"/>
          <w:sz w:val="26"/>
          <w:szCs w:val="26"/>
          <w:lang w:val="vi-VN"/>
        </w:rPr>
        <w:t>hi node ngu</w:t>
      </w:r>
      <w:r w:rsidR="00BD6E34">
        <w:rPr>
          <w:rFonts w:ascii="Times New Roman" w:hAnsi="Times New Roman" w:cs="Times New Roman"/>
          <w:sz w:val="26"/>
          <w:szCs w:val="26"/>
          <w:lang w:val="vi-VN"/>
        </w:rPr>
        <w:t>ồn nhận được gói tin</w:t>
      </w:r>
      <w:r w:rsidR="006F046B">
        <w:rPr>
          <w:rFonts w:ascii="Times New Roman" w:hAnsi="Times New Roman" w:cs="Times New Roman"/>
          <w:sz w:val="26"/>
          <w:szCs w:val="26"/>
          <w:lang w:val="vi-VN"/>
        </w:rPr>
        <w:t xml:space="preserve"> chứa </w:t>
      </w:r>
      <w:r w:rsidR="00597EF6">
        <w:rPr>
          <w:rFonts w:ascii="Times New Roman" w:hAnsi="Times New Roman" w:cs="Times New Roman"/>
          <w:sz w:val="26"/>
          <w:szCs w:val="26"/>
          <w:lang w:val="vi-VN"/>
        </w:rPr>
        <w:t>route r</w:t>
      </w:r>
      <w:r w:rsidR="006F046B">
        <w:rPr>
          <w:rFonts w:ascii="Times New Roman" w:hAnsi="Times New Roman" w:cs="Times New Roman"/>
          <w:sz w:val="26"/>
          <w:szCs w:val="26"/>
          <w:lang w:val="vi-VN"/>
        </w:rPr>
        <w:t>equest mesage</w:t>
      </w:r>
      <w:r w:rsidR="009710DB">
        <w:rPr>
          <w:rFonts w:ascii="Times New Roman" w:hAnsi="Times New Roman" w:cs="Times New Roman"/>
          <w:sz w:val="26"/>
          <w:szCs w:val="26"/>
          <w:lang w:val="vi-VN"/>
        </w:rPr>
        <w:t>,</w:t>
      </w:r>
      <w:r w:rsidR="00992726">
        <w:rPr>
          <w:rFonts w:ascii="Times New Roman" w:hAnsi="Times New Roman" w:cs="Times New Roman"/>
          <w:sz w:val="26"/>
          <w:szCs w:val="26"/>
          <w:lang w:val="vi-VN"/>
        </w:rPr>
        <w:t xml:space="preserve"> </w:t>
      </w:r>
      <w:r w:rsidR="00EB6B6A">
        <w:rPr>
          <w:rFonts w:ascii="Times New Roman" w:hAnsi="Times New Roman" w:cs="Times New Roman"/>
          <w:sz w:val="26"/>
          <w:szCs w:val="26"/>
          <w:lang w:val="vi-VN"/>
        </w:rPr>
        <w:t xml:space="preserve">nó </w:t>
      </w:r>
      <w:r w:rsidR="00E201C2">
        <w:rPr>
          <w:rFonts w:ascii="Times New Roman" w:hAnsi="Times New Roman" w:cs="Times New Roman"/>
          <w:sz w:val="26"/>
          <w:szCs w:val="26"/>
          <w:lang w:val="vi-VN"/>
        </w:rPr>
        <w:t>trả về</w:t>
      </w:r>
      <w:r w:rsidR="00597EF6">
        <w:rPr>
          <w:rFonts w:ascii="Times New Roman" w:hAnsi="Times New Roman" w:cs="Times New Roman"/>
          <w:sz w:val="26"/>
          <w:szCs w:val="26"/>
          <w:lang w:val="vi-VN"/>
        </w:rPr>
        <w:t xml:space="preserve"> route reply message</w:t>
      </w:r>
      <w:r w:rsidR="00A25EDD">
        <w:rPr>
          <w:rFonts w:ascii="Times New Roman" w:hAnsi="Times New Roman" w:cs="Times New Roman"/>
          <w:sz w:val="26"/>
          <w:szCs w:val="26"/>
          <w:lang w:val="vi-VN"/>
        </w:rPr>
        <w:t xml:space="preserve"> cho node nguồn</w:t>
      </w:r>
      <w:r w:rsidR="006815DB">
        <w:rPr>
          <w:rFonts w:ascii="Times New Roman" w:hAnsi="Times New Roman" w:cs="Times New Roman"/>
          <w:sz w:val="26"/>
          <w:szCs w:val="26"/>
          <w:lang w:val="vi-VN"/>
        </w:rPr>
        <w:t xml:space="preserve"> (</w:t>
      </w:r>
      <w:r w:rsidR="00CF13ED">
        <w:rPr>
          <w:rFonts w:ascii="Times New Roman" w:hAnsi="Times New Roman" w:cs="Times New Roman"/>
          <w:sz w:val="26"/>
          <w:szCs w:val="26"/>
          <w:lang w:val="vi-VN"/>
        </w:rPr>
        <w:t xml:space="preserve">gói tin được biểu thị là </w:t>
      </w:r>
      <w:r w:rsidR="00FB0338">
        <w:rPr>
          <w:rFonts w:ascii="Times New Roman" w:hAnsi="Times New Roman" w:cs="Times New Roman"/>
          <w:sz w:val="26"/>
          <w:szCs w:val="26"/>
          <w:lang w:val="vi-VN"/>
        </w:rPr>
        <w:t>AODV</w:t>
      </w:r>
      <w:r w:rsidR="00BF1EDD">
        <w:rPr>
          <w:rFonts w:ascii="Times New Roman" w:hAnsi="Times New Roman" w:cs="Times New Roman"/>
          <w:sz w:val="26"/>
          <w:szCs w:val="26"/>
          <w:lang w:val="vi-VN"/>
        </w:rPr>
        <w:t xml:space="preserve"> RREP</w:t>
      </w:r>
      <w:r w:rsidR="0038194E">
        <w:rPr>
          <w:rFonts w:ascii="Times New Roman" w:hAnsi="Times New Roman" w:cs="Times New Roman"/>
          <w:sz w:val="26"/>
          <w:szCs w:val="26"/>
          <w:lang w:val="vi-VN"/>
        </w:rPr>
        <w:t xml:space="preserve"> ở Hình</w:t>
      </w:r>
      <w:r w:rsidR="00370288">
        <w:rPr>
          <w:rFonts w:ascii="Times New Roman" w:hAnsi="Times New Roman" w:cs="Times New Roman"/>
          <w:sz w:val="26"/>
          <w:szCs w:val="26"/>
          <w:lang w:val="vi-VN"/>
        </w:rPr>
        <w:t xml:space="preserve"> </w:t>
      </w:r>
      <w:r w:rsidR="007B44C7">
        <w:rPr>
          <w:rFonts w:ascii="Times New Roman" w:hAnsi="Times New Roman" w:cs="Times New Roman"/>
          <w:sz w:val="26"/>
          <w:szCs w:val="26"/>
          <w:lang w:val="vi-VN"/>
        </w:rPr>
        <w:t>trên</w:t>
      </w:r>
      <w:r w:rsidR="006815DB">
        <w:rPr>
          <w:rFonts w:ascii="Times New Roman" w:hAnsi="Times New Roman" w:cs="Times New Roman"/>
          <w:sz w:val="26"/>
          <w:szCs w:val="26"/>
          <w:lang w:val="vi-VN"/>
        </w:rPr>
        <w:t>)</w:t>
      </w:r>
      <w:r w:rsidR="00A25EDD">
        <w:rPr>
          <w:rFonts w:ascii="Times New Roman" w:hAnsi="Times New Roman" w:cs="Times New Roman"/>
          <w:sz w:val="26"/>
          <w:szCs w:val="26"/>
          <w:lang w:val="vi-VN"/>
        </w:rPr>
        <w:t>.</w:t>
      </w:r>
      <w:r w:rsidR="000C219A">
        <w:rPr>
          <w:rFonts w:ascii="Times New Roman" w:hAnsi="Times New Roman" w:cs="Times New Roman"/>
          <w:sz w:val="26"/>
          <w:szCs w:val="26"/>
          <w:lang w:val="vi-VN"/>
        </w:rPr>
        <w:t xml:space="preserve"> Các nodes trung gian khi nhận được route r</w:t>
      </w:r>
      <w:r w:rsidR="00AD6951">
        <w:rPr>
          <w:rFonts w:ascii="Times New Roman" w:hAnsi="Times New Roman" w:cs="Times New Roman"/>
          <w:sz w:val="26"/>
          <w:szCs w:val="26"/>
          <w:lang w:val="vi-VN"/>
        </w:rPr>
        <w:t>eply message</w:t>
      </w:r>
      <w:r w:rsidR="00626C85">
        <w:rPr>
          <w:rFonts w:ascii="Times New Roman" w:hAnsi="Times New Roman" w:cs="Times New Roman"/>
          <w:sz w:val="26"/>
          <w:szCs w:val="26"/>
          <w:lang w:val="vi-VN"/>
        </w:rPr>
        <w:t xml:space="preserve"> </w:t>
      </w:r>
      <w:r w:rsidR="0085059B">
        <w:rPr>
          <w:rFonts w:ascii="Times New Roman" w:hAnsi="Times New Roman" w:cs="Times New Roman"/>
          <w:sz w:val="26"/>
          <w:szCs w:val="26"/>
          <w:lang w:val="vi-VN"/>
        </w:rPr>
        <w:t xml:space="preserve">sẽ </w:t>
      </w:r>
      <w:r w:rsidR="00753ED6">
        <w:rPr>
          <w:rFonts w:ascii="Times New Roman" w:hAnsi="Times New Roman" w:cs="Times New Roman"/>
          <w:sz w:val="26"/>
          <w:szCs w:val="26"/>
          <w:lang w:val="vi-VN"/>
        </w:rPr>
        <w:t>cập nhật bảng định tuyến</w:t>
      </w:r>
      <w:r w:rsidR="00E2524A">
        <w:rPr>
          <w:rFonts w:ascii="Times New Roman" w:hAnsi="Times New Roman" w:cs="Times New Roman"/>
          <w:sz w:val="26"/>
          <w:szCs w:val="26"/>
          <w:lang w:val="vi-VN"/>
        </w:rPr>
        <w:t xml:space="preserve"> và chuyển tiếp route reply message</w:t>
      </w:r>
      <w:r w:rsidR="00F13268">
        <w:rPr>
          <w:rFonts w:ascii="Times New Roman" w:hAnsi="Times New Roman" w:cs="Times New Roman"/>
          <w:sz w:val="26"/>
          <w:szCs w:val="26"/>
          <w:lang w:val="vi-VN"/>
        </w:rPr>
        <w:t xml:space="preserve"> cho </w:t>
      </w:r>
      <w:r w:rsidR="00FE449C">
        <w:rPr>
          <w:rFonts w:ascii="Times New Roman" w:hAnsi="Times New Roman" w:cs="Times New Roman"/>
          <w:sz w:val="26"/>
          <w:szCs w:val="26"/>
          <w:lang w:val="vi-VN"/>
        </w:rPr>
        <w:t>node tiếp theo cho đến khi node nguồn nhận được route reply message</w:t>
      </w:r>
      <w:r w:rsidR="0038194E">
        <w:rPr>
          <w:rFonts w:ascii="Times New Roman" w:hAnsi="Times New Roman" w:cs="Times New Roman"/>
          <w:sz w:val="26"/>
          <w:szCs w:val="26"/>
          <w:lang w:val="vi-VN"/>
        </w:rPr>
        <w:t>.</w:t>
      </w:r>
      <w:r w:rsidR="00BF5698">
        <w:rPr>
          <w:rFonts w:ascii="Times New Roman" w:hAnsi="Times New Roman" w:cs="Times New Roman"/>
          <w:sz w:val="26"/>
          <w:szCs w:val="26"/>
          <w:lang w:val="vi-VN"/>
        </w:rPr>
        <w:t xml:space="preserve"> Sau khi quá trình</w:t>
      </w:r>
      <w:r w:rsidR="00BF5698" w:rsidRPr="00BF5698">
        <w:rPr>
          <w:rFonts w:ascii="Times New Roman" w:hAnsi="Times New Roman" w:cs="Times New Roman"/>
          <w:sz w:val="26"/>
          <w:szCs w:val="26"/>
          <w:lang w:val="vi-VN"/>
        </w:rPr>
        <w:t xml:space="preserve"> </w:t>
      </w:r>
      <w:r w:rsidR="00BF5698">
        <w:rPr>
          <w:rFonts w:ascii="Times New Roman" w:hAnsi="Times New Roman" w:cs="Times New Roman"/>
          <w:sz w:val="26"/>
          <w:szCs w:val="26"/>
          <w:lang w:val="vi-VN"/>
        </w:rPr>
        <w:t>tìm kiếm đường đi thành công, các gói tin được truyền đi từ node nguồn đến node đích và ngược lại</w:t>
      </w:r>
      <w:r w:rsidR="00E506F1">
        <w:rPr>
          <w:rFonts w:ascii="Times New Roman" w:hAnsi="Times New Roman" w:cs="Times New Roman"/>
          <w:sz w:val="26"/>
          <w:szCs w:val="26"/>
          <w:lang w:val="vi-VN"/>
        </w:rPr>
        <w:t xml:space="preserve"> (quá trình trao đổi dữ liệu diễn ra khi các nodes trao đổi các gói tin UDP ở Hình </w:t>
      </w:r>
      <w:r w:rsidR="007B44C7">
        <w:rPr>
          <w:rFonts w:ascii="Times New Roman" w:hAnsi="Times New Roman" w:cs="Times New Roman"/>
          <w:sz w:val="26"/>
          <w:szCs w:val="26"/>
          <w:lang w:val="vi-VN"/>
        </w:rPr>
        <w:t>trên</w:t>
      </w:r>
      <w:r w:rsidR="00E506F1">
        <w:rPr>
          <w:rFonts w:ascii="Times New Roman" w:hAnsi="Times New Roman" w:cs="Times New Roman"/>
          <w:sz w:val="26"/>
          <w:szCs w:val="26"/>
          <w:lang w:val="vi-VN"/>
        </w:rPr>
        <w:t>)</w:t>
      </w:r>
      <w:r w:rsidR="00BF5698">
        <w:rPr>
          <w:rFonts w:ascii="Times New Roman" w:hAnsi="Times New Roman" w:cs="Times New Roman"/>
          <w:sz w:val="26"/>
          <w:szCs w:val="26"/>
          <w:lang w:val="vi-VN"/>
        </w:rPr>
        <w:t>.</w:t>
      </w:r>
    </w:p>
    <w:p w14:paraId="319CB46A" w14:textId="77777777" w:rsidR="002704D9" w:rsidRPr="002704D9" w:rsidRDefault="002704D9" w:rsidP="00267163">
      <w:pPr>
        <w:rPr>
          <w:rFonts w:ascii="Times New Roman" w:hAnsi="Times New Roman" w:cs="Times New Roman"/>
          <w:sz w:val="26"/>
          <w:szCs w:val="26"/>
          <w:lang w:val="vi-VN"/>
        </w:rPr>
      </w:pPr>
    </w:p>
    <w:p w14:paraId="798A4397" w14:textId="77777777" w:rsidR="00712303" w:rsidRPr="00C5616D" w:rsidRDefault="00712303" w:rsidP="00267163">
      <w:pPr>
        <w:rPr>
          <w:rFonts w:ascii="Times New Roman" w:hAnsi="Times New Roman" w:cs="Times New Roman"/>
          <w:sz w:val="26"/>
          <w:szCs w:val="26"/>
        </w:rPr>
      </w:pPr>
    </w:p>
    <w:p w14:paraId="3F84FE57" w14:textId="20D5D521" w:rsidR="00EF2815" w:rsidRPr="00C5616D" w:rsidRDefault="00EA44B9" w:rsidP="00267163">
      <w:pPr>
        <w:rPr>
          <w:rFonts w:ascii="Times New Roman" w:hAnsi="Times New Roman" w:cs="Times New Roman"/>
          <w:sz w:val="26"/>
          <w:szCs w:val="26"/>
          <w:lang w:val="vi-VN"/>
        </w:rPr>
      </w:pPr>
      <w:r w:rsidRPr="00C5616D">
        <w:rPr>
          <w:rFonts w:ascii="Times New Roman" w:hAnsi="Times New Roman" w:cs="Times New Roman"/>
          <w:sz w:val="26"/>
          <w:szCs w:val="26"/>
          <w:lang w:val="vi-VN"/>
        </w:rPr>
        <w:t>x.x.</w:t>
      </w:r>
      <w:r w:rsidR="003D3203" w:rsidRPr="00C5616D">
        <w:rPr>
          <w:rFonts w:ascii="Times New Roman" w:hAnsi="Times New Roman" w:cs="Times New Roman"/>
          <w:sz w:val="26"/>
          <w:szCs w:val="26"/>
          <w:lang w:val="vi-VN"/>
        </w:rPr>
        <w:t>2</w:t>
      </w:r>
      <w:r w:rsidRPr="00C5616D">
        <w:rPr>
          <w:rFonts w:ascii="Times New Roman" w:hAnsi="Times New Roman" w:cs="Times New Roman"/>
          <w:sz w:val="26"/>
          <w:szCs w:val="26"/>
          <w:lang w:val="vi-VN"/>
        </w:rPr>
        <w:t xml:space="preserve"> Giải thích </w:t>
      </w:r>
      <w:r w:rsidR="004A5F4A" w:rsidRPr="00C5616D">
        <w:rPr>
          <w:rFonts w:ascii="Times New Roman" w:hAnsi="Times New Roman" w:cs="Times New Roman"/>
          <w:sz w:val="26"/>
          <w:szCs w:val="26"/>
          <w:lang w:val="vi-VN"/>
        </w:rPr>
        <w:t xml:space="preserve">và thay đổi </w:t>
      </w:r>
      <w:r w:rsidR="00D73439" w:rsidRPr="00C5616D">
        <w:rPr>
          <w:rFonts w:ascii="Times New Roman" w:hAnsi="Times New Roman" w:cs="Times New Roman"/>
          <w:sz w:val="26"/>
          <w:szCs w:val="26"/>
          <w:lang w:val="vi-VN"/>
        </w:rPr>
        <w:t>các thông số</w:t>
      </w:r>
    </w:p>
    <w:p w14:paraId="29B10F54" w14:textId="73E3420B" w:rsidR="00AE078B" w:rsidRPr="00C5616D" w:rsidRDefault="00AE078B" w:rsidP="00267163">
      <w:pPr>
        <w:rPr>
          <w:rFonts w:ascii="Times New Roman" w:hAnsi="Times New Roman" w:cs="Times New Roman"/>
          <w:sz w:val="26"/>
          <w:szCs w:val="26"/>
          <w:lang w:val="vi-VN"/>
        </w:rPr>
      </w:pPr>
      <w:r w:rsidRPr="00C5616D">
        <w:rPr>
          <w:rFonts w:ascii="Times New Roman" w:hAnsi="Times New Roman" w:cs="Times New Roman"/>
          <w:sz w:val="26"/>
          <w:szCs w:val="26"/>
          <w:lang w:val="vi-VN"/>
        </w:rPr>
        <w:t>x.x.1.3 Độ dài gói tin</w:t>
      </w:r>
      <w:r w:rsidR="00C46A4E" w:rsidRPr="00C5616D">
        <w:rPr>
          <w:rFonts w:ascii="Times New Roman" w:hAnsi="Times New Roman" w:cs="Times New Roman"/>
          <w:sz w:val="26"/>
          <w:szCs w:val="26"/>
          <w:lang w:val="vi-VN"/>
        </w:rPr>
        <w:t xml:space="preserve"> BSM</w:t>
      </w:r>
      <w:r w:rsidRPr="00C5616D">
        <w:rPr>
          <w:rFonts w:ascii="Times New Roman" w:hAnsi="Times New Roman" w:cs="Times New Roman"/>
          <w:sz w:val="26"/>
          <w:szCs w:val="26"/>
          <w:lang w:val="vi-VN"/>
        </w:rPr>
        <w:t xml:space="preserve"> (bytes)</w:t>
      </w:r>
      <w:r w:rsidR="00273DB8" w:rsidRPr="00C5616D">
        <w:rPr>
          <w:rFonts w:ascii="Times New Roman" w:hAnsi="Times New Roman" w:cs="Times New Roman"/>
          <w:sz w:val="26"/>
          <w:szCs w:val="26"/>
          <w:lang w:val="vi-VN"/>
        </w:rPr>
        <w:t xml:space="preserve">: </w:t>
      </w:r>
      <w:r w:rsidR="00A516AD" w:rsidRPr="00C5616D">
        <w:rPr>
          <w:rFonts w:ascii="Times New Roman" w:hAnsi="Times New Roman" w:cs="Times New Roman"/>
          <w:sz w:val="26"/>
          <w:szCs w:val="26"/>
          <w:lang w:val="vi-VN"/>
        </w:rPr>
        <w:t>wavePacketSize</w:t>
      </w:r>
    </w:p>
    <w:p w14:paraId="1EBADBB5" w14:textId="37E3825F" w:rsidR="00C46A4E" w:rsidRPr="00C5616D" w:rsidRDefault="00DD08FA" w:rsidP="00267163">
      <w:pPr>
        <w:rPr>
          <w:rFonts w:ascii="Times New Roman" w:hAnsi="Times New Roman" w:cs="Times New Roman"/>
          <w:sz w:val="26"/>
          <w:szCs w:val="26"/>
          <w:lang w:val="vi-VN"/>
        </w:rPr>
      </w:pPr>
      <w:r w:rsidRPr="00C5616D">
        <w:rPr>
          <w:rFonts w:ascii="Times New Roman" w:hAnsi="Times New Roman" w:cs="Times New Roman"/>
          <w:sz w:val="26"/>
          <w:szCs w:val="26"/>
          <w:lang w:val="vi-VN"/>
        </w:rPr>
        <w:t xml:space="preserve">Gói tin </w:t>
      </w:r>
      <w:r w:rsidR="00C46A4E" w:rsidRPr="00C5616D">
        <w:rPr>
          <w:rFonts w:ascii="Times New Roman" w:hAnsi="Times New Roman" w:cs="Times New Roman"/>
          <w:sz w:val="26"/>
          <w:szCs w:val="26"/>
          <w:lang w:val="vi-VN"/>
        </w:rPr>
        <w:t xml:space="preserve">BSM </w:t>
      </w:r>
      <w:r w:rsidR="00E225D2" w:rsidRPr="00C5616D">
        <w:rPr>
          <w:rFonts w:ascii="Times New Roman" w:hAnsi="Times New Roman" w:cs="Times New Roman"/>
          <w:sz w:val="26"/>
          <w:szCs w:val="26"/>
          <w:lang w:val="vi-VN"/>
        </w:rPr>
        <w:t>(</w:t>
      </w:r>
      <w:r w:rsidR="00E225D2" w:rsidRPr="00C5616D">
        <w:rPr>
          <w:rFonts w:ascii="Times New Roman" w:hAnsi="Times New Roman" w:cs="Times New Roman"/>
          <w:sz w:val="26"/>
          <w:szCs w:val="26"/>
        </w:rPr>
        <w:t>Basic Safety Message</w:t>
      </w:r>
      <w:r w:rsidR="00E225D2" w:rsidRPr="00C5616D">
        <w:rPr>
          <w:rFonts w:ascii="Times New Roman" w:hAnsi="Times New Roman" w:cs="Times New Roman"/>
          <w:sz w:val="26"/>
          <w:szCs w:val="26"/>
          <w:lang w:val="vi-VN"/>
        </w:rPr>
        <w:t xml:space="preserve">) </w:t>
      </w:r>
      <w:r w:rsidR="007033FF" w:rsidRPr="00C5616D">
        <w:rPr>
          <w:rFonts w:ascii="Times New Roman" w:hAnsi="Times New Roman" w:cs="Times New Roman"/>
          <w:sz w:val="26"/>
          <w:szCs w:val="26"/>
          <w:lang w:val="vi-VN"/>
        </w:rPr>
        <w:t xml:space="preserve">chứa các thông tin </w:t>
      </w:r>
      <w:r w:rsidR="00C47F02" w:rsidRPr="00C5616D">
        <w:rPr>
          <w:rFonts w:ascii="Times New Roman" w:hAnsi="Times New Roman" w:cs="Times New Roman"/>
          <w:sz w:val="26"/>
          <w:szCs w:val="26"/>
          <w:lang w:val="vi-VN"/>
        </w:rPr>
        <w:t>cơ bản về an toàn của xe như tốc độ xe, gia tốc xe, tình trạng phanh,...</w:t>
      </w:r>
    </w:p>
    <w:p w14:paraId="0303F9EB" w14:textId="5D388EC4" w:rsidR="00A516AD" w:rsidRPr="00C5616D" w:rsidRDefault="00A516AD" w:rsidP="00267163">
      <w:pPr>
        <w:rPr>
          <w:rFonts w:ascii="Times New Roman" w:hAnsi="Times New Roman" w:cs="Times New Roman"/>
          <w:sz w:val="26"/>
          <w:szCs w:val="26"/>
          <w:lang w:val="vi-VN"/>
        </w:rPr>
      </w:pPr>
      <w:r w:rsidRPr="00C5616D">
        <w:rPr>
          <w:rFonts w:ascii="Times New Roman" w:hAnsi="Times New Roman" w:cs="Times New Roman"/>
          <w:sz w:val="26"/>
          <w:szCs w:val="26"/>
          <w:lang w:val="vi-VN"/>
        </w:rPr>
        <w:t xml:space="preserve">x.x.1.4 </w:t>
      </w:r>
      <w:r w:rsidR="00AF4DAC" w:rsidRPr="00C5616D">
        <w:rPr>
          <w:rFonts w:ascii="Times New Roman" w:hAnsi="Times New Roman" w:cs="Times New Roman"/>
          <w:sz w:val="26"/>
          <w:szCs w:val="26"/>
          <w:lang w:val="vi-VN"/>
        </w:rPr>
        <w:t xml:space="preserve">Tốc độ truyền đi </w:t>
      </w:r>
      <w:r w:rsidR="004308B8" w:rsidRPr="00C5616D">
        <w:rPr>
          <w:rFonts w:ascii="Times New Roman" w:hAnsi="Times New Roman" w:cs="Times New Roman"/>
          <w:sz w:val="26"/>
          <w:szCs w:val="26"/>
          <w:lang w:val="vi-VN"/>
        </w:rPr>
        <w:t xml:space="preserve">của gói tin </w:t>
      </w:r>
      <w:r w:rsidR="00AF4DAC" w:rsidRPr="00C5616D">
        <w:rPr>
          <w:rFonts w:ascii="Times New Roman" w:hAnsi="Times New Roman" w:cs="Times New Roman"/>
          <w:sz w:val="26"/>
          <w:szCs w:val="26"/>
          <w:lang w:val="vi-VN"/>
        </w:rPr>
        <w:t>(bps)</w:t>
      </w:r>
      <w:r w:rsidR="009877C6" w:rsidRPr="00C5616D">
        <w:rPr>
          <w:rFonts w:ascii="Times New Roman" w:hAnsi="Times New Roman" w:cs="Times New Roman"/>
          <w:sz w:val="26"/>
          <w:szCs w:val="26"/>
          <w:lang w:val="vi-VN"/>
        </w:rPr>
        <w:t xml:space="preserve">: </w:t>
      </w:r>
      <w:r w:rsidR="00DD632F" w:rsidRPr="00C5616D">
        <w:rPr>
          <w:rFonts w:ascii="Times New Roman" w:hAnsi="Times New Roman" w:cs="Times New Roman"/>
          <w:sz w:val="26"/>
          <w:szCs w:val="26"/>
          <w:lang w:val="vi-VN"/>
        </w:rPr>
        <w:t>rate</w:t>
      </w:r>
    </w:p>
    <w:p w14:paraId="2163BAEC" w14:textId="77777777" w:rsidR="00283A6B" w:rsidRPr="00C5616D" w:rsidRDefault="00D94AD8" w:rsidP="00267163">
      <w:pPr>
        <w:rPr>
          <w:rFonts w:ascii="Times New Roman" w:hAnsi="Times New Roman" w:cs="Times New Roman"/>
          <w:sz w:val="26"/>
          <w:szCs w:val="26"/>
        </w:rPr>
      </w:pPr>
      <w:r w:rsidRPr="00C5616D">
        <w:rPr>
          <w:rFonts w:ascii="Times New Roman" w:hAnsi="Times New Roman" w:cs="Times New Roman"/>
          <w:sz w:val="26"/>
          <w:szCs w:val="26"/>
          <w:lang w:val="vi-VN"/>
        </w:rPr>
        <w:lastRenderedPageBreak/>
        <w:t>Khi t</w:t>
      </w:r>
      <w:r w:rsidR="000643FA" w:rsidRPr="00C5616D">
        <w:rPr>
          <w:rFonts w:ascii="Times New Roman" w:hAnsi="Times New Roman" w:cs="Times New Roman"/>
          <w:sz w:val="26"/>
          <w:szCs w:val="26"/>
          <w:lang w:val="vi-VN"/>
        </w:rPr>
        <w:t>ốc độ truyền đi của gói tin</w:t>
      </w:r>
      <w:r w:rsidRPr="00C5616D">
        <w:rPr>
          <w:rFonts w:ascii="Times New Roman" w:hAnsi="Times New Roman" w:cs="Times New Roman"/>
          <w:sz w:val="26"/>
          <w:szCs w:val="26"/>
          <w:lang w:val="vi-VN"/>
        </w:rPr>
        <w:t xml:space="preserve"> càng lớn, thì tốc độ</w:t>
      </w:r>
      <w:r w:rsidR="00583F97" w:rsidRPr="00C5616D">
        <w:rPr>
          <w:rFonts w:ascii="Times New Roman" w:hAnsi="Times New Roman" w:cs="Times New Roman"/>
          <w:sz w:val="26"/>
          <w:szCs w:val="26"/>
          <w:lang w:val="vi-VN"/>
        </w:rPr>
        <w:t xml:space="preserve"> throughput của mạng càng lớn</w:t>
      </w:r>
      <w:r w:rsidR="00FE7FF2" w:rsidRPr="00C5616D">
        <w:rPr>
          <w:rFonts w:ascii="Times New Roman" w:hAnsi="Times New Roman" w:cs="Times New Roman"/>
          <w:sz w:val="26"/>
          <w:szCs w:val="26"/>
          <w:lang w:val="vi-VN"/>
        </w:rPr>
        <w:t xml:space="preserve">. </w:t>
      </w:r>
      <w:r w:rsidR="00174656" w:rsidRPr="00C5616D">
        <w:rPr>
          <w:rFonts w:ascii="Times New Roman" w:hAnsi="Times New Roman" w:cs="Times New Roman"/>
          <w:sz w:val="26"/>
          <w:szCs w:val="26"/>
          <w:lang w:val="vi-VN"/>
        </w:rPr>
        <w:t xml:space="preserve">Bảng dưới đây so sánh ảnh hưởng </w:t>
      </w:r>
      <w:r w:rsidR="00845C4D" w:rsidRPr="00C5616D">
        <w:rPr>
          <w:rFonts w:ascii="Times New Roman" w:hAnsi="Times New Roman" w:cs="Times New Roman"/>
          <w:sz w:val="26"/>
          <w:szCs w:val="26"/>
          <w:lang w:val="vi-VN"/>
        </w:rPr>
        <w:t>của việc</w:t>
      </w:r>
      <w:r w:rsidR="00174656" w:rsidRPr="00C5616D">
        <w:rPr>
          <w:rFonts w:ascii="Times New Roman" w:hAnsi="Times New Roman" w:cs="Times New Roman"/>
          <w:sz w:val="26"/>
          <w:szCs w:val="26"/>
          <w:lang w:val="vi-VN"/>
        </w:rPr>
        <w:t xml:space="preserve"> tăng tốc độ bit rate</w:t>
      </w:r>
      <w:r w:rsidR="00027734" w:rsidRPr="00C5616D">
        <w:rPr>
          <w:rFonts w:ascii="Times New Roman" w:hAnsi="Times New Roman" w:cs="Times New Roman"/>
          <w:sz w:val="26"/>
          <w:szCs w:val="26"/>
          <w:lang w:val="vi-VN"/>
        </w:rPr>
        <w:t xml:space="preserve"> trong </w:t>
      </w:r>
      <w:r w:rsidR="00283A6B" w:rsidRPr="00C5616D">
        <w:rPr>
          <w:rFonts w:ascii="Times New Roman" w:hAnsi="Times New Roman" w:cs="Times New Roman"/>
          <w:sz w:val="26"/>
          <w:szCs w:val="26"/>
          <w:lang w:val="vi-VN"/>
        </w:rPr>
        <w:t>việc truyền các gói tin.</w:t>
      </w:r>
    </w:p>
    <w:p w14:paraId="64B4A91C" w14:textId="77777777" w:rsidR="00A80D08" w:rsidRPr="00C5616D" w:rsidRDefault="00A80D08" w:rsidP="00267163">
      <w:pPr>
        <w:rPr>
          <w:rFonts w:ascii="Times New Roman" w:hAnsi="Times New Roman" w:cs="Times New Roman"/>
          <w:sz w:val="26"/>
          <w:szCs w:val="26"/>
        </w:rPr>
      </w:pPr>
    </w:p>
    <w:p w14:paraId="06221E09" w14:textId="77777777" w:rsidR="00A80D08" w:rsidRPr="00C5616D" w:rsidRDefault="00A80D08" w:rsidP="00267163">
      <w:pPr>
        <w:rPr>
          <w:rFonts w:ascii="Times New Roman" w:hAnsi="Times New Roman" w:cs="Times New Roman"/>
          <w:sz w:val="26"/>
          <w:szCs w:val="26"/>
        </w:rPr>
      </w:pPr>
    </w:p>
    <w:p w14:paraId="681830C2" w14:textId="77777777" w:rsidR="00A80D08" w:rsidRPr="00C5616D" w:rsidRDefault="00A80D08" w:rsidP="00267163">
      <w:pPr>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4675"/>
        <w:gridCol w:w="4675"/>
      </w:tblGrid>
      <w:tr w:rsidR="007C5245" w:rsidRPr="00C5616D" w14:paraId="4BFA1050" w14:textId="77777777" w:rsidTr="007C5245">
        <w:tc>
          <w:tcPr>
            <w:tcW w:w="4675" w:type="dxa"/>
          </w:tcPr>
          <w:p w14:paraId="56465FF0" w14:textId="11CE1900" w:rsidR="007C5245" w:rsidRPr="00C5616D" w:rsidRDefault="007C5245" w:rsidP="00267163">
            <w:pPr>
              <w:rPr>
                <w:rFonts w:ascii="Times New Roman" w:hAnsi="Times New Roman" w:cs="Times New Roman"/>
                <w:sz w:val="26"/>
                <w:szCs w:val="26"/>
                <w:lang w:val="vi-VN"/>
              </w:rPr>
            </w:pPr>
            <w:r w:rsidRPr="00C5616D">
              <w:rPr>
                <w:rFonts w:ascii="Times New Roman" w:hAnsi="Times New Roman" w:cs="Times New Roman"/>
                <w:sz w:val="26"/>
                <w:szCs w:val="26"/>
                <w:lang w:val="vi-VN"/>
              </w:rPr>
              <w:t>Bit</w:t>
            </w:r>
            <w:r w:rsidR="0057036A" w:rsidRPr="00C5616D">
              <w:rPr>
                <w:rFonts w:ascii="Times New Roman" w:hAnsi="Times New Roman" w:cs="Times New Roman"/>
                <w:sz w:val="26"/>
                <w:szCs w:val="26"/>
                <w:lang w:val="vi-VN"/>
              </w:rPr>
              <w:t xml:space="preserve"> rate = 2048</w:t>
            </w:r>
            <w:r w:rsidR="00F3717B" w:rsidRPr="00C5616D">
              <w:rPr>
                <w:rFonts w:ascii="Times New Roman" w:hAnsi="Times New Roman" w:cs="Times New Roman"/>
                <w:sz w:val="26"/>
                <w:szCs w:val="26"/>
                <w:lang w:val="vi-VN"/>
              </w:rPr>
              <w:t>bps</w:t>
            </w:r>
          </w:p>
        </w:tc>
        <w:tc>
          <w:tcPr>
            <w:tcW w:w="4675" w:type="dxa"/>
          </w:tcPr>
          <w:p w14:paraId="64DB4BDB" w14:textId="12ADC958" w:rsidR="007C5245" w:rsidRPr="00C5616D" w:rsidRDefault="00F3717B" w:rsidP="00267163">
            <w:pPr>
              <w:rPr>
                <w:rFonts w:ascii="Times New Roman" w:hAnsi="Times New Roman" w:cs="Times New Roman"/>
                <w:sz w:val="26"/>
                <w:szCs w:val="26"/>
                <w:lang w:val="vi-VN"/>
              </w:rPr>
            </w:pPr>
            <w:r w:rsidRPr="00C5616D">
              <w:rPr>
                <w:rFonts w:ascii="Times New Roman" w:hAnsi="Times New Roman" w:cs="Times New Roman"/>
                <w:sz w:val="26"/>
                <w:szCs w:val="26"/>
                <w:lang w:val="vi-VN"/>
              </w:rPr>
              <w:t>Bit rate = 8kbps</w:t>
            </w:r>
          </w:p>
        </w:tc>
      </w:tr>
      <w:tr w:rsidR="007C5245" w:rsidRPr="00C5616D" w14:paraId="10170632" w14:textId="77777777" w:rsidTr="007C5245">
        <w:tc>
          <w:tcPr>
            <w:tcW w:w="4675" w:type="dxa"/>
          </w:tcPr>
          <w:p w14:paraId="53509B49" w14:textId="0D5BF834" w:rsidR="007C5245" w:rsidRPr="00C5616D" w:rsidRDefault="00344966" w:rsidP="00267163">
            <w:pPr>
              <w:rPr>
                <w:rFonts w:ascii="Times New Roman" w:hAnsi="Times New Roman" w:cs="Times New Roman"/>
                <w:sz w:val="26"/>
                <w:szCs w:val="26"/>
                <w:lang w:val="vi-VN"/>
              </w:rPr>
            </w:pPr>
            <w:r w:rsidRPr="00C5616D">
              <w:rPr>
                <w:rFonts w:ascii="Times New Roman" w:hAnsi="Times New Roman" w:cs="Times New Roman"/>
                <w:noProof/>
                <w:sz w:val="26"/>
                <w:szCs w:val="26"/>
              </w:rPr>
              <w:drawing>
                <wp:inline distT="0" distB="0" distL="0" distR="0" wp14:anchorId="1C4D93F9" wp14:editId="4C9E2D7C">
                  <wp:extent cx="1008361" cy="5872245"/>
                  <wp:effectExtent l="0" t="0" r="1905" b="0"/>
                  <wp:docPr id="593098789" name="Picture 59309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val="0"/>
                              </a:ext>
                            </a:extLst>
                          </a:blip>
                          <a:srcRect l="91387"/>
                          <a:stretch/>
                        </pic:blipFill>
                        <pic:spPr bwMode="auto">
                          <a:xfrm>
                            <a:off x="0" y="0"/>
                            <a:ext cx="1053125" cy="6132933"/>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566231A2" w14:textId="561E8AF5" w:rsidR="007C5245" w:rsidRPr="00C5616D" w:rsidRDefault="00A80D08" w:rsidP="00267163">
            <w:pPr>
              <w:rPr>
                <w:rFonts w:ascii="Times New Roman" w:hAnsi="Times New Roman" w:cs="Times New Roman"/>
                <w:sz w:val="26"/>
                <w:szCs w:val="26"/>
                <w:lang w:val="vi-VN"/>
              </w:rPr>
            </w:pPr>
            <w:r w:rsidRPr="00C5616D">
              <w:rPr>
                <w:rFonts w:ascii="Times New Roman" w:hAnsi="Times New Roman" w:cs="Times New Roman"/>
                <w:noProof/>
                <w:sz w:val="26"/>
                <w:szCs w:val="26"/>
              </w:rPr>
              <w:drawing>
                <wp:inline distT="0" distB="0" distL="0" distR="0" wp14:anchorId="6CC5C0DA" wp14:editId="6D11473C">
                  <wp:extent cx="924419" cy="5893387"/>
                  <wp:effectExtent l="0" t="0" r="9525" b="0"/>
                  <wp:docPr id="36015457" name="Picture 3601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extLst>
                              <a:ext uri="{28A0092B-C50C-407E-A947-70E740481C1C}">
                                <a14:useLocalDpi xmlns:a14="http://schemas.microsoft.com/office/drawing/2010/main" val="0"/>
                              </a:ext>
                            </a:extLst>
                          </a:blip>
                          <a:srcRect l="92209" t="664"/>
                          <a:stretch/>
                        </pic:blipFill>
                        <pic:spPr bwMode="auto">
                          <a:xfrm>
                            <a:off x="0" y="0"/>
                            <a:ext cx="950958" cy="6062580"/>
                          </a:xfrm>
                          <a:prstGeom prst="rect">
                            <a:avLst/>
                          </a:prstGeom>
                          <a:ln>
                            <a:noFill/>
                          </a:ln>
                          <a:extLst>
                            <a:ext uri="{53640926-AAD7-44D8-BBD7-CCE9431645EC}">
                              <a14:shadowObscured xmlns:a14="http://schemas.microsoft.com/office/drawing/2010/main"/>
                            </a:ext>
                          </a:extLst>
                        </pic:spPr>
                      </pic:pic>
                    </a:graphicData>
                  </a:graphic>
                </wp:inline>
              </w:drawing>
            </w:r>
          </w:p>
        </w:tc>
      </w:tr>
      <w:tr w:rsidR="007C5245" w:rsidRPr="00C5616D" w14:paraId="7BAF9A5C" w14:textId="77777777" w:rsidTr="007C5245">
        <w:tc>
          <w:tcPr>
            <w:tcW w:w="4675" w:type="dxa"/>
          </w:tcPr>
          <w:p w14:paraId="5E5566AE" w14:textId="202D10FC" w:rsidR="007C5245" w:rsidRPr="00C5616D" w:rsidRDefault="0096021A" w:rsidP="00267163">
            <w:pPr>
              <w:rPr>
                <w:rFonts w:ascii="Times New Roman" w:hAnsi="Times New Roman" w:cs="Times New Roman"/>
                <w:sz w:val="26"/>
                <w:szCs w:val="26"/>
              </w:rPr>
            </w:pPr>
            <w:r w:rsidRPr="00C5616D">
              <w:rPr>
                <w:rFonts w:ascii="Times New Roman" w:hAnsi="Times New Roman" w:cs="Times New Roman"/>
                <w:sz w:val="26"/>
                <w:szCs w:val="26"/>
              </w:rPr>
              <w:t>Trong một giây, có 2000 đến 5000 gói tin truyền đi thành công.</w:t>
            </w:r>
          </w:p>
        </w:tc>
        <w:tc>
          <w:tcPr>
            <w:tcW w:w="4675" w:type="dxa"/>
          </w:tcPr>
          <w:p w14:paraId="0D511C19" w14:textId="589D86C0" w:rsidR="007C5245" w:rsidRPr="00C5616D" w:rsidRDefault="0096021A" w:rsidP="00267163">
            <w:pPr>
              <w:rPr>
                <w:rFonts w:ascii="Times New Roman" w:hAnsi="Times New Roman" w:cs="Times New Roman"/>
                <w:sz w:val="26"/>
                <w:szCs w:val="26"/>
                <w:lang w:val="vi-VN"/>
              </w:rPr>
            </w:pPr>
            <w:r w:rsidRPr="00C5616D">
              <w:rPr>
                <w:rFonts w:ascii="Times New Roman" w:hAnsi="Times New Roman" w:cs="Times New Roman"/>
                <w:sz w:val="26"/>
                <w:szCs w:val="26"/>
              </w:rPr>
              <w:t>Trong một giây, có 8000 đến 10000 gói tin truyền đi thành công.</w:t>
            </w:r>
          </w:p>
        </w:tc>
      </w:tr>
      <w:tr w:rsidR="007C5245" w:rsidRPr="00C5616D" w14:paraId="1FAC40C8" w14:textId="77777777" w:rsidTr="007C5245">
        <w:tc>
          <w:tcPr>
            <w:tcW w:w="4675" w:type="dxa"/>
          </w:tcPr>
          <w:p w14:paraId="1AC1ACDE" w14:textId="33C8D3D8" w:rsidR="007C5245" w:rsidRPr="00C5616D" w:rsidRDefault="00BA460E" w:rsidP="00267163">
            <w:pPr>
              <w:rPr>
                <w:rFonts w:ascii="Times New Roman" w:hAnsi="Times New Roman" w:cs="Times New Roman"/>
                <w:sz w:val="26"/>
                <w:szCs w:val="26"/>
                <w:lang w:val="vi-VN"/>
              </w:rPr>
            </w:pPr>
            <w:r w:rsidRPr="00C5616D">
              <w:rPr>
                <w:rFonts w:ascii="Times New Roman" w:hAnsi="Times New Roman" w:cs="Times New Roman"/>
                <w:noProof/>
                <w:sz w:val="26"/>
                <w:szCs w:val="26"/>
              </w:rPr>
              <w:lastRenderedPageBreak/>
              <w:drawing>
                <wp:inline distT="0" distB="0" distL="0" distR="0" wp14:anchorId="3A73C7A2" wp14:editId="435150E7">
                  <wp:extent cx="2742015" cy="1371600"/>
                  <wp:effectExtent l="0" t="0" r="1270" b="0"/>
                  <wp:docPr id="1308063607" name="Picture 13080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extLst>
                              <a:ext uri="{28A0092B-C50C-407E-A947-70E740481C1C}">
                                <a14:useLocalDpi xmlns:a14="http://schemas.microsoft.com/office/drawing/2010/main" val="0"/>
                              </a:ext>
                            </a:extLst>
                          </a:blip>
                          <a:srcRect l="3117" t="69132" r="70983" b="4957"/>
                          <a:stretch/>
                        </pic:blipFill>
                        <pic:spPr bwMode="auto">
                          <a:xfrm>
                            <a:off x="0" y="0"/>
                            <a:ext cx="2756924" cy="1379058"/>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2ACD3187" w14:textId="77777777" w:rsidR="007C5245" w:rsidRPr="00C5616D" w:rsidRDefault="00937E63" w:rsidP="00267163">
            <w:pPr>
              <w:rPr>
                <w:rFonts w:ascii="Times New Roman" w:hAnsi="Times New Roman" w:cs="Times New Roman"/>
                <w:sz w:val="26"/>
                <w:szCs w:val="26"/>
              </w:rPr>
            </w:pPr>
            <w:r w:rsidRPr="00C5616D">
              <w:rPr>
                <w:rFonts w:ascii="Times New Roman" w:hAnsi="Times New Roman" w:cs="Times New Roman"/>
                <w:noProof/>
                <w:sz w:val="26"/>
                <w:szCs w:val="26"/>
              </w:rPr>
              <w:drawing>
                <wp:inline distT="0" distB="0" distL="0" distR="0" wp14:anchorId="08ED97F9" wp14:editId="1DEBE8D3">
                  <wp:extent cx="2309785" cy="2160656"/>
                  <wp:effectExtent l="0" t="0" r="0" b="0"/>
                  <wp:docPr id="764066019" name="Picture 76406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extLst>
                              <a:ext uri="{28A0092B-C50C-407E-A947-70E740481C1C}">
                                <a14:useLocalDpi xmlns:a14="http://schemas.microsoft.com/office/drawing/2010/main" val="0"/>
                              </a:ext>
                            </a:extLst>
                          </a:blip>
                          <a:srcRect l="3558" t="52824" r="71810" b="1094"/>
                          <a:stretch/>
                        </pic:blipFill>
                        <pic:spPr bwMode="auto">
                          <a:xfrm>
                            <a:off x="0" y="0"/>
                            <a:ext cx="2322297" cy="2172360"/>
                          </a:xfrm>
                          <a:prstGeom prst="rect">
                            <a:avLst/>
                          </a:prstGeom>
                          <a:ln>
                            <a:noFill/>
                          </a:ln>
                          <a:extLst>
                            <a:ext uri="{53640926-AAD7-44D8-BBD7-CCE9431645EC}">
                              <a14:shadowObscured xmlns:a14="http://schemas.microsoft.com/office/drawing/2010/main"/>
                            </a:ext>
                          </a:extLst>
                        </pic:spPr>
                      </pic:pic>
                    </a:graphicData>
                  </a:graphic>
                </wp:inline>
              </w:drawing>
            </w:r>
          </w:p>
          <w:p w14:paraId="1311746D" w14:textId="718B529F" w:rsidR="00055551" w:rsidRPr="00C5616D" w:rsidRDefault="00055551" w:rsidP="00267163">
            <w:pPr>
              <w:rPr>
                <w:rFonts w:ascii="Times New Roman" w:hAnsi="Times New Roman" w:cs="Times New Roman"/>
                <w:sz w:val="26"/>
                <w:szCs w:val="26"/>
              </w:rPr>
            </w:pPr>
          </w:p>
        </w:tc>
      </w:tr>
      <w:tr w:rsidR="00BA460E" w:rsidRPr="00C5616D" w14:paraId="65D05A4C" w14:textId="77777777" w:rsidTr="007C5245">
        <w:tc>
          <w:tcPr>
            <w:tcW w:w="4675" w:type="dxa"/>
          </w:tcPr>
          <w:p w14:paraId="2E3E0190" w14:textId="0117E06E" w:rsidR="00BA460E" w:rsidRPr="00C5616D" w:rsidRDefault="00BA460E" w:rsidP="00BA460E">
            <w:pPr>
              <w:rPr>
                <w:rFonts w:ascii="Times New Roman" w:hAnsi="Times New Roman" w:cs="Times New Roman"/>
                <w:sz w:val="26"/>
                <w:szCs w:val="26"/>
                <w:lang w:val="vi-VN"/>
              </w:rPr>
            </w:pPr>
            <w:r w:rsidRPr="00C5616D">
              <w:rPr>
                <w:rFonts w:ascii="Times New Roman" w:hAnsi="Times New Roman" w:cs="Times New Roman"/>
                <w:sz w:val="26"/>
                <w:szCs w:val="26"/>
              </w:rPr>
              <w:t>Trong một giây, chỉ có</w:t>
            </w:r>
            <w:r w:rsidR="003B7781" w:rsidRPr="00C5616D">
              <w:rPr>
                <w:rFonts w:ascii="Times New Roman" w:hAnsi="Times New Roman" w:cs="Times New Roman"/>
                <w:sz w:val="26"/>
                <w:szCs w:val="26"/>
              </w:rPr>
              <w:t xml:space="preserve"> 5</w:t>
            </w:r>
            <w:r w:rsidRPr="00C5616D">
              <w:rPr>
                <w:rFonts w:ascii="Times New Roman" w:hAnsi="Times New Roman" w:cs="Times New Roman"/>
                <w:sz w:val="26"/>
                <w:szCs w:val="26"/>
              </w:rPr>
              <w:t xml:space="preserve"> gói tin được truyền đi giữa 2 nodes.</w:t>
            </w:r>
          </w:p>
        </w:tc>
        <w:tc>
          <w:tcPr>
            <w:tcW w:w="4675" w:type="dxa"/>
          </w:tcPr>
          <w:p w14:paraId="1BCEC10A" w14:textId="6338D86E" w:rsidR="003B7781" w:rsidRPr="00C5616D" w:rsidRDefault="00BA460E" w:rsidP="00BA460E">
            <w:pPr>
              <w:rPr>
                <w:rFonts w:ascii="Times New Roman" w:hAnsi="Times New Roman" w:cs="Times New Roman"/>
                <w:sz w:val="26"/>
                <w:szCs w:val="26"/>
              </w:rPr>
            </w:pPr>
            <w:r w:rsidRPr="00C5616D">
              <w:rPr>
                <w:rFonts w:ascii="Times New Roman" w:hAnsi="Times New Roman" w:cs="Times New Roman"/>
                <w:sz w:val="26"/>
                <w:szCs w:val="26"/>
              </w:rPr>
              <w:t>Trong một giây, có đến 20 gói tin được truyền đi giữa 2 nodes.</w:t>
            </w:r>
          </w:p>
        </w:tc>
      </w:tr>
      <w:tr w:rsidR="003B7781" w:rsidRPr="00C5616D" w14:paraId="5350C314" w14:textId="77777777" w:rsidTr="00ED5291">
        <w:tc>
          <w:tcPr>
            <w:tcW w:w="9350" w:type="dxa"/>
            <w:gridSpan w:val="2"/>
          </w:tcPr>
          <w:p w14:paraId="782C3741" w14:textId="40862EA3" w:rsidR="003B7781" w:rsidRPr="00C5616D" w:rsidRDefault="003B7781" w:rsidP="00BA460E">
            <w:pPr>
              <w:rPr>
                <w:rFonts w:ascii="Times New Roman" w:hAnsi="Times New Roman" w:cs="Times New Roman"/>
                <w:sz w:val="26"/>
                <w:szCs w:val="26"/>
              </w:rPr>
            </w:pPr>
            <w:r w:rsidRPr="00C5616D">
              <w:rPr>
                <w:rFonts w:ascii="Times New Roman" w:hAnsi="Times New Roman" w:cs="Times New Roman"/>
                <w:b/>
                <w:bCs/>
                <w:sz w:val="26"/>
                <w:szCs w:val="26"/>
              </w:rPr>
              <w:t xml:space="preserve">Nhận xét: </w:t>
            </w:r>
            <w:r w:rsidRPr="00C5616D">
              <w:rPr>
                <w:rFonts w:ascii="Times New Roman" w:hAnsi="Times New Roman" w:cs="Times New Roman"/>
                <w:sz w:val="26"/>
                <w:szCs w:val="26"/>
              </w:rPr>
              <w:t>Tốc độ bit rate càng cao</w:t>
            </w:r>
            <w:r w:rsidR="00891A49" w:rsidRPr="00C5616D">
              <w:rPr>
                <w:rFonts w:ascii="Times New Roman" w:hAnsi="Times New Roman" w:cs="Times New Roman"/>
                <w:sz w:val="26"/>
                <w:szCs w:val="26"/>
              </w:rPr>
              <w:t xml:space="preserve"> dẫn đến </w:t>
            </w:r>
            <w:r w:rsidR="0096021A" w:rsidRPr="00C5616D">
              <w:rPr>
                <w:rFonts w:ascii="Times New Roman" w:hAnsi="Times New Roman" w:cs="Times New Roman"/>
                <w:sz w:val="26"/>
                <w:szCs w:val="26"/>
              </w:rPr>
              <w:t xml:space="preserve">Goodput </w:t>
            </w:r>
            <w:r w:rsidR="00891A49" w:rsidRPr="00C5616D">
              <w:rPr>
                <w:rFonts w:ascii="Times New Roman" w:hAnsi="Times New Roman" w:cs="Times New Roman"/>
                <w:sz w:val="26"/>
                <w:szCs w:val="26"/>
              </w:rPr>
              <w:t>và số lượng gói tin đến trong một khoảng thời gian càng tăng.</w:t>
            </w:r>
            <w:r w:rsidR="00465BE5" w:rsidRPr="00C5616D">
              <w:rPr>
                <w:rFonts w:ascii="Times New Roman" w:hAnsi="Times New Roman" w:cs="Times New Roman"/>
                <w:sz w:val="26"/>
                <w:szCs w:val="26"/>
              </w:rPr>
              <w:t xml:space="preserve"> </w:t>
            </w:r>
            <w:r w:rsidR="00ED5291" w:rsidRPr="00C5616D">
              <w:rPr>
                <w:rFonts w:ascii="Times New Roman" w:hAnsi="Times New Roman" w:cs="Times New Roman"/>
                <w:sz w:val="26"/>
                <w:szCs w:val="26"/>
              </w:rPr>
              <w:t>Gia tăng bit rate giúp tăng khả năng truyền tin</w:t>
            </w:r>
            <w:r w:rsidR="0096021A" w:rsidRPr="00C5616D">
              <w:rPr>
                <w:rFonts w:ascii="Times New Roman" w:hAnsi="Times New Roman" w:cs="Times New Roman"/>
                <w:sz w:val="26"/>
                <w:szCs w:val="26"/>
              </w:rPr>
              <w:t xml:space="preserve"> thành công </w:t>
            </w:r>
            <w:r w:rsidR="00ED5291" w:rsidRPr="00C5616D">
              <w:rPr>
                <w:rFonts w:ascii="Times New Roman" w:hAnsi="Times New Roman" w:cs="Times New Roman"/>
                <w:sz w:val="26"/>
                <w:szCs w:val="26"/>
              </w:rPr>
              <w:t xml:space="preserve"> của kênh truyền trong một giây.</w:t>
            </w:r>
          </w:p>
        </w:tc>
      </w:tr>
    </w:tbl>
    <w:p w14:paraId="4C86AFD7" w14:textId="452E6EF6" w:rsidR="004308B8" w:rsidRPr="00C5616D" w:rsidRDefault="008F427A" w:rsidP="00267163">
      <w:pPr>
        <w:rPr>
          <w:rFonts w:ascii="Times New Roman" w:hAnsi="Times New Roman" w:cs="Times New Roman"/>
          <w:sz w:val="26"/>
          <w:szCs w:val="26"/>
          <w:lang w:val="vi-VN"/>
        </w:rPr>
      </w:pPr>
      <w:r w:rsidRPr="00C5616D">
        <w:rPr>
          <w:rFonts w:ascii="Times New Roman" w:hAnsi="Times New Roman" w:cs="Times New Roman"/>
          <w:sz w:val="26"/>
          <w:szCs w:val="26"/>
          <w:lang w:val="vi-VN"/>
        </w:rPr>
        <w:t xml:space="preserve"> </w:t>
      </w:r>
      <w:r w:rsidR="005C5BCF" w:rsidRPr="00C5616D">
        <w:rPr>
          <w:rFonts w:ascii="Times New Roman" w:hAnsi="Times New Roman" w:cs="Times New Roman"/>
          <w:sz w:val="26"/>
          <w:szCs w:val="26"/>
          <w:lang w:val="vi-VN"/>
        </w:rPr>
        <w:t xml:space="preserve"> </w:t>
      </w:r>
    </w:p>
    <w:p w14:paraId="0C5EC44E" w14:textId="00ED61EB" w:rsidR="00DD632F" w:rsidRPr="00C5616D" w:rsidRDefault="00DD632F" w:rsidP="00267163">
      <w:pPr>
        <w:rPr>
          <w:rFonts w:ascii="Times New Roman" w:hAnsi="Times New Roman" w:cs="Times New Roman"/>
          <w:sz w:val="26"/>
          <w:szCs w:val="26"/>
        </w:rPr>
      </w:pPr>
      <w:r w:rsidRPr="00C5616D">
        <w:rPr>
          <w:rFonts w:ascii="Times New Roman" w:hAnsi="Times New Roman" w:cs="Times New Roman"/>
          <w:sz w:val="26"/>
          <w:szCs w:val="26"/>
          <w:lang w:val="vi-VN"/>
        </w:rPr>
        <w:t xml:space="preserve">x.x.1.5 </w:t>
      </w:r>
      <w:r w:rsidR="00CB1FBE" w:rsidRPr="00C5616D">
        <w:rPr>
          <w:rFonts w:ascii="Times New Roman" w:hAnsi="Times New Roman" w:cs="Times New Roman"/>
          <w:sz w:val="26"/>
          <w:szCs w:val="26"/>
        </w:rPr>
        <w:t>Số lượng</w:t>
      </w:r>
      <w:r w:rsidR="006126B3" w:rsidRPr="00C5616D">
        <w:rPr>
          <w:rFonts w:ascii="Times New Roman" w:hAnsi="Times New Roman" w:cs="Times New Roman"/>
          <w:sz w:val="26"/>
          <w:szCs w:val="26"/>
          <w:lang w:val="vi-VN"/>
        </w:rPr>
        <w:t xml:space="preserve"> các nodes phương tiện: </w:t>
      </w:r>
      <w:r w:rsidR="004F7C42" w:rsidRPr="00C5616D">
        <w:rPr>
          <w:rFonts w:ascii="Times New Roman" w:hAnsi="Times New Roman" w:cs="Times New Roman"/>
          <w:sz w:val="26"/>
          <w:szCs w:val="26"/>
          <w:lang w:val="vi-VN"/>
        </w:rPr>
        <w:t>node</w:t>
      </w:r>
      <w:r w:rsidR="00CB1FBE" w:rsidRPr="00C5616D">
        <w:rPr>
          <w:rFonts w:ascii="Times New Roman" w:hAnsi="Times New Roman" w:cs="Times New Roman"/>
          <w:sz w:val="26"/>
          <w:szCs w:val="26"/>
        </w:rPr>
        <w:t>s</w:t>
      </w:r>
    </w:p>
    <w:p w14:paraId="624020B8" w14:textId="7A7F2EB3" w:rsidR="00CB1FBE" w:rsidRPr="00C5616D" w:rsidRDefault="00CB1FBE" w:rsidP="00267163">
      <w:pPr>
        <w:rPr>
          <w:rFonts w:ascii="Times New Roman" w:hAnsi="Times New Roman" w:cs="Times New Roman"/>
          <w:sz w:val="26"/>
          <w:szCs w:val="26"/>
        </w:rPr>
      </w:pPr>
      <w:r w:rsidRPr="00C5616D">
        <w:rPr>
          <w:rFonts w:ascii="Times New Roman" w:hAnsi="Times New Roman" w:cs="Times New Roman"/>
          <w:sz w:val="26"/>
          <w:szCs w:val="26"/>
        </w:rPr>
        <w:t>Số lượng</w:t>
      </w:r>
      <w:r w:rsidRPr="00C5616D">
        <w:rPr>
          <w:rFonts w:ascii="Times New Roman" w:hAnsi="Times New Roman" w:cs="Times New Roman"/>
          <w:sz w:val="26"/>
          <w:szCs w:val="26"/>
          <w:lang w:val="vi-VN"/>
        </w:rPr>
        <w:t xml:space="preserve"> các nodes phương tiện</w:t>
      </w:r>
      <w:r w:rsidR="00954BC4" w:rsidRPr="00C5616D">
        <w:rPr>
          <w:rFonts w:ascii="Times New Roman" w:hAnsi="Times New Roman" w:cs="Times New Roman"/>
          <w:sz w:val="26"/>
          <w:szCs w:val="26"/>
        </w:rPr>
        <w:t xml:space="preserve"> càng lớn thì </w:t>
      </w:r>
      <w:r w:rsidR="00E05623" w:rsidRPr="00C5616D">
        <w:rPr>
          <w:rFonts w:ascii="Times New Roman" w:hAnsi="Times New Roman" w:cs="Times New Roman"/>
          <w:sz w:val="26"/>
          <w:szCs w:val="26"/>
        </w:rPr>
        <w:t xml:space="preserve">càng có </w:t>
      </w:r>
      <w:r w:rsidR="00713061" w:rsidRPr="00C5616D">
        <w:rPr>
          <w:rFonts w:ascii="Times New Roman" w:hAnsi="Times New Roman" w:cs="Times New Roman"/>
          <w:sz w:val="26"/>
          <w:szCs w:val="26"/>
        </w:rPr>
        <w:t xml:space="preserve">nhiều gói tin được truyền đi trong một giây, </w:t>
      </w:r>
      <w:r w:rsidR="003D1892" w:rsidRPr="00C5616D">
        <w:rPr>
          <w:rFonts w:ascii="Times New Roman" w:hAnsi="Times New Roman" w:cs="Times New Roman"/>
          <w:sz w:val="26"/>
          <w:szCs w:val="26"/>
        </w:rPr>
        <w:t>và</w:t>
      </w:r>
      <w:r w:rsidR="00CC15BA" w:rsidRPr="00C5616D">
        <w:rPr>
          <w:rFonts w:ascii="Times New Roman" w:hAnsi="Times New Roman" w:cs="Times New Roman"/>
          <w:sz w:val="26"/>
          <w:szCs w:val="26"/>
        </w:rPr>
        <w:t xml:space="preserve"> số lượng các </w:t>
      </w:r>
      <w:r w:rsidR="009E0A5C" w:rsidRPr="00C5616D">
        <w:rPr>
          <w:rFonts w:ascii="Times New Roman" w:hAnsi="Times New Roman" w:cs="Times New Roman"/>
          <w:sz w:val="26"/>
          <w:szCs w:val="26"/>
        </w:rPr>
        <w:t>n</w:t>
      </w:r>
      <w:r w:rsidR="00DF76A6" w:rsidRPr="00C5616D">
        <w:rPr>
          <w:rFonts w:ascii="Times New Roman" w:hAnsi="Times New Roman" w:cs="Times New Roman"/>
          <w:sz w:val="26"/>
          <w:szCs w:val="26"/>
        </w:rPr>
        <w:t>odes truyền tin trong một thời điểm càng nhiều.</w:t>
      </w:r>
    </w:p>
    <w:tbl>
      <w:tblPr>
        <w:tblStyle w:val="LiBang"/>
        <w:tblW w:w="0" w:type="auto"/>
        <w:tblLook w:val="04A0" w:firstRow="1" w:lastRow="0" w:firstColumn="1" w:lastColumn="0" w:noHBand="0" w:noVBand="1"/>
      </w:tblPr>
      <w:tblGrid>
        <w:gridCol w:w="4241"/>
        <w:gridCol w:w="296"/>
        <w:gridCol w:w="4813"/>
      </w:tblGrid>
      <w:tr w:rsidR="00DF76A6" w:rsidRPr="00C5616D" w14:paraId="2455C9F8" w14:textId="77777777" w:rsidTr="002136E6">
        <w:tc>
          <w:tcPr>
            <w:tcW w:w="4254" w:type="dxa"/>
          </w:tcPr>
          <w:p w14:paraId="50837CDE" w14:textId="34DB810A" w:rsidR="00DF76A6" w:rsidRPr="00C5616D" w:rsidRDefault="00DF76A6" w:rsidP="00267163">
            <w:pPr>
              <w:rPr>
                <w:rFonts w:ascii="Times New Roman" w:hAnsi="Times New Roman" w:cs="Times New Roman"/>
                <w:sz w:val="26"/>
                <w:szCs w:val="26"/>
              </w:rPr>
            </w:pPr>
            <w:r w:rsidRPr="00C5616D">
              <w:rPr>
                <w:rFonts w:ascii="Times New Roman" w:hAnsi="Times New Roman" w:cs="Times New Roman"/>
                <w:sz w:val="26"/>
                <w:szCs w:val="26"/>
              </w:rPr>
              <w:t>Số lượng nodes phương tiện = 156</w:t>
            </w:r>
          </w:p>
        </w:tc>
        <w:tc>
          <w:tcPr>
            <w:tcW w:w="5096" w:type="dxa"/>
            <w:gridSpan w:val="2"/>
          </w:tcPr>
          <w:p w14:paraId="5F5A3FFE" w14:textId="6FB5860E" w:rsidR="00DF76A6" w:rsidRPr="00C5616D" w:rsidRDefault="00DF76A6" w:rsidP="00267163">
            <w:pPr>
              <w:rPr>
                <w:rFonts w:ascii="Times New Roman" w:hAnsi="Times New Roman" w:cs="Times New Roman"/>
                <w:sz w:val="26"/>
                <w:szCs w:val="26"/>
              </w:rPr>
            </w:pPr>
            <w:r w:rsidRPr="00C5616D">
              <w:rPr>
                <w:rFonts w:ascii="Times New Roman" w:hAnsi="Times New Roman" w:cs="Times New Roman"/>
                <w:sz w:val="26"/>
                <w:szCs w:val="26"/>
              </w:rPr>
              <w:t xml:space="preserve">Số lượng nodes phương tiện = </w:t>
            </w:r>
            <w:r w:rsidR="00D2460B" w:rsidRPr="00C5616D">
              <w:rPr>
                <w:rFonts w:ascii="Times New Roman" w:hAnsi="Times New Roman" w:cs="Times New Roman"/>
                <w:sz w:val="26"/>
                <w:szCs w:val="26"/>
              </w:rPr>
              <w:t>200</w:t>
            </w:r>
          </w:p>
        </w:tc>
      </w:tr>
      <w:tr w:rsidR="00DF76A6" w:rsidRPr="00C5616D" w14:paraId="747ABCA6" w14:textId="77777777" w:rsidTr="002136E6">
        <w:tc>
          <w:tcPr>
            <w:tcW w:w="4254" w:type="dxa"/>
          </w:tcPr>
          <w:p w14:paraId="0A31E8A4" w14:textId="4907CA14" w:rsidR="00DF76A6" w:rsidRPr="00C5616D" w:rsidRDefault="00CE2B5D" w:rsidP="00267163">
            <w:pPr>
              <w:rPr>
                <w:rFonts w:ascii="Times New Roman" w:hAnsi="Times New Roman" w:cs="Times New Roman"/>
                <w:sz w:val="26"/>
                <w:szCs w:val="26"/>
              </w:rPr>
            </w:pPr>
            <w:r w:rsidRPr="00C5616D">
              <w:rPr>
                <w:rFonts w:ascii="Times New Roman" w:hAnsi="Times New Roman" w:cs="Times New Roman"/>
                <w:noProof/>
                <w:sz w:val="26"/>
                <w:szCs w:val="26"/>
              </w:rPr>
              <w:drawing>
                <wp:inline distT="0" distB="0" distL="0" distR="0" wp14:anchorId="4AE02D8B" wp14:editId="20DD9BE8">
                  <wp:extent cx="2919925" cy="914400"/>
                  <wp:effectExtent l="0" t="0" r="0" b="0"/>
                  <wp:docPr id="1385843399" name="Picture 138584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l="34985" t="16951" r="24862" b="57900"/>
                          <a:stretch/>
                        </pic:blipFill>
                        <pic:spPr bwMode="auto">
                          <a:xfrm>
                            <a:off x="0" y="0"/>
                            <a:ext cx="2961318" cy="927363"/>
                          </a:xfrm>
                          <a:prstGeom prst="rect">
                            <a:avLst/>
                          </a:prstGeom>
                          <a:ln>
                            <a:noFill/>
                          </a:ln>
                          <a:extLst>
                            <a:ext uri="{53640926-AAD7-44D8-BBD7-CCE9431645EC}">
                              <a14:shadowObscured xmlns:a14="http://schemas.microsoft.com/office/drawing/2010/main"/>
                            </a:ext>
                          </a:extLst>
                        </pic:spPr>
                      </pic:pic>
                    </a:graphicData>
                  </a:graphic>
                </wp:inline>
              </w:drawing>
            </w:r>
          </w:p>
        </w:tc>
        <w:tc>
          <w:tcPr>
            <w:tcW w:w="5096" w:type="dxa"/>
            <w:gridSpan w:val="2"/>
          </w:tcPr>
          <w:p w14:paraId="37B6A23D" w14:textId="7A908710" w:rsidR="00DF76A6" w:rsidRPr="00C5616D" w:rsidRDefault="0037576F" w:rsidP="00267163">
            <w:pPr>
              <w:rPr>
                <w:rFonts w:ascii="Times New Roman" w:hAnsi="Times New Roman" w:cs="Times New Roman"/>
                <w:sz w:val="26"/>
                <w:szCs w:val="26"/>
              </w:rPr>
            </w:pPr>
            <w:r w:rsidRPr="00C5616D">
              <w:rPr>
                <w:rFonts w:ascii="Times New Roman" w:hAnsi="Times New Roman" w:cs="Times New Roman"/>
                <w:noProof/>
                <w:sz w:val="26"/>
                <w:szCs w:val="26"/>
              </w:rPr>
              <w:drawing>
                <wp:inline distT="0" distB="0" distL="0" distR="0" wp14:anchorId="2AFA3B9E" wp14:editId="568500ED">
                  <wp:extent cx="3529210" cy="874248"/>
                  <wp:effectExtent l="0" t="0" r="0" b="2540"/>
                  <wp:docPr id="310989244" name="Picture 31098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28A0092B-C50C-407E-A947-70E740481C1C}">
                                <a14:useLocalDpi xmlns:a14="http://schemas.microsoft.com/office/drawing/2010/main" val="0"/>
                              </a:ext>
                            </a:extLst>
                          </a:blip>
                          <a:srcRect l="34057" t="19075" r="25098" b="60689"/>
                          <a:stretch/>
                        </pic:blipFill>
                        <pic:spPr bwMode="auto">
                          <a:xfrm>
                            <a:off x="0" y="0"/>
                            <a:ext cx="3565578" cy="883257"/>
                          </a:xfrm>
                          <a:prstGeom prst="rect">
                            <a:avLst/>
                          </a:prstGeom>
                          <a:ln>
                            <a:noFill/>
                          </a:ln>
                          <a:extLst>
                            <a:ext uri="{53640926-AAD7-44D8-BBD7-CCE9431645EC}">
                              <a14:shadowObscured xmlns:a14="http://schemas.microsoft.com/office/drawing/2010/main"/>
                            </a:ext>
                          </a:extLst>
                        </pic:spPr>
                      </pic:pic>
                    </a:graphicData>
                  </a:graphic>
                </wp:inline>
              </w:drawing>
            </w:r>
          </w:p>
        </w:tc>
      </w:tr>
      <w:tr w:rsidR="00055551" w:rsidRPr="00C5616D" w14:paraId="4A3E8E81" w14:textId="77777777">
        <w:tc>
          <w:tcPr>
            <w:tcW w:w="4675" w:type="dxa"/>
            <w:gridSpan w:val="2"/>
          </w:tcPr>
          <w:p w14:paraId="443941A0" w14:textId="2CEE28C6" w:rsidR="00055551" w:rsidRPr="00C5616D" w:rsidRDefault="00055551" w:rsidP="00267163">
            <w:pPr>
              <w:rPr>
                <w:rFonts w:ascii="Times New Roman" w:hAnsi="Times New Roman" w:cs="Times New Roman"/>
                <w:sz w:val="26"/>
                <w:szCs w:val="26"/>
              </w:rPr>
            </w:pPr>
            <w:r w:rsidRPr="00C5616D">
              <w:rPr>
                <w:rFonts w:ascii="Times New Roman" w:hAnsi="Times New Roman" w:cs="Times New Roman"/>
                <w:noProof/>
                <w:sz w:val="26"/>
                <w:szCs w:val="26"/>
              </w:rPr>
              <w:drawing>
                <wp:inline distT="0" distB="0" distL="0" distR="0" wp14:anchorId="479EFBA3" wp14:editId="39286F89">
                  <wp:extent cx="2742015" cy="1371600"/>
                  <wp:effectExtent l="0" t="0" r="1270" b="0"/>
                  <wp:docPr id="713015204" name="Picture 71301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extLst>
                              <a:ext uri="{28A0092B-C50C-407E-A947-70E740481C1C}">
                                <a14:useLocalDpi xmlns:a14="http://schemas.microsoft.com/office/drawing/2010/main" val="0"/>
                              </a:ext>
                            </a:extLst>
                          </a:blip>
                          <a:srcRect l="3117" t="69132" r="70983" b="4957"/>
                          <a:stretch/>
                        </pic:blipFill>
                        <pic:spPr bwMode="auto">
                          <a:xfrm>
                            <a:off x="0" y="0"/>
                            <a:ext cx="2756924" cy="1379058"/>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18532EFE" w14:textId="6F6598A2" w:rsidR="00055551" w:rsidRPr="00C5616D" w:rsidRDefault="00055551" w:rsidP="00267163">
            <w:pPr>
              <w:rPr>
                <w:rFonts w:ascii="Times New Roman" w:hAnsi="Times New Roman" w:cs="Times New Roman"/>
                <w:sz w:val="26"/>
                <w:szCs w:val="26"/>
              </w:rPr>
            </w:pPr>
            <w:r w:rsidRPr="00C5616D">
              <w:rPr>
                <w:rFonts w:ascii="Times New Roman" w:hAnsi="Times New Roman" w:cs="Times New Roman"/>
                <w:noProof/>
                <w:sz w:val="26"/>
                <w:szCs w:val="26"/>
              </w:rPr>
              <w:drawing>
                <wp:inline distT="0" distB="0" distL="0" distR="0" wp14:anchorId="279D7E4E" wp14:editId="2153A495">
                  <wp:extent cx="1713053" cy="1389616"/>
                  <wp:effectExtent l="0" t="0" r="1905" b="1270"/>
                  <wp:docPr id="36846862" name="Picture 36846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3798" t="7204" r="71470" b="52671"/>
                          <a:stretch/>
                        </pic:blipFill>
                        <pic:spPr bwMode="auto">
                          <a:xfrm>
                            <a:off x="0" y="0"/>
                            <a:ext cx="1724471" cy="1398878"/>
                          </a:xfrm>
                          <a:prstGeom prst="rect">
                            <a:avLst/>
                          </a:prstGeom>
                          <a:ln>
                            <a:noFill/>
                          </a:ln>
                          <a:extLst>
                            <a:ext uri="{53640926-AAD7-44D8-BBD7-CCE9431645EC}">
                              <a14:shadowObscured xmlns:a14="http://schemas.microsoft.com/office/drawing/2010/main"/>
                            </a:ext>
                          </a:extLst>
                        </pic:spPr>
                      </pic:pic>
                    </a:graphicData>
                  </a:graphic>
                </wp:inline>
              </w:drawing>
            </w:r>
          </w:p>
        </w:tc>
      </w:tr>
      <w:tr w:rsidR="002136E6" w:rsidRPr="00C5616D" w14:paraId="6987F975" w14:textId="77777777">
        <w:tc>
          <w:tcPr>
            <w:tcW w:w="9350" w:type="dxa"/>
            <w:gridSpan w:val="3"/>
          </w:tcPr>
          <w:p w14:paraId="695B2ADB" w14:textId="17C3E9DD" w:rsidR="002136E6" w:rsidRPr="00C5616D" w:rsidRDefault="00191BB7" w:rsidP="00267163">
            <w:pPr>
              <w:rPr>
                <w:rFonts w:ascii="Times New Roman" w:hAnsi="Times New Roman" w:cs="Times New Roman"/>
                <w:sz w:val="26"/>
                <w:szCs w:val="26"/>
              </w:rPr>
            </w:pPr>
            <w:r w:rsidRPr="00C5616D">
              <w:rPr>
                <w:rFonts w:ascii="Times New Roman" w:hAnsi="Times New Roman" w:cs="Times New Roman"/>
                <w:sz w:val="26"/>
                <w:szCs w:val="26"/>
              </w:rPr>
              <w:t xml:space="preserve">Khi mật độ các nodes cao hơn, </w:t>
            </w:r>
            <w:r w:rsidR="002136E6" w:rsidRPr="00C5616D">
              <w:rPr>
                <w:rFonts w:ascii="Times New Roman" w:hAnsi="Times New Roman" w:cs="Times New Roman"/>
                <w:sz w:val="26"/>
                <w:szCs w:val="26"/>
              </w:rPr>
              <w:t>có nhiều hơn một node truyền dữ liệu cho các nodes khác</w:t>
            </w:r>
            <w:r w:rsidR="001D6273" w:rsidRPr="00C5616D">
              <w:rPr>
                <w:rFonts w:ascii="Times New Roman" w:hAnsi="Times New Roman" w:cs="Times New Roman"/>
                <w:sz w:val="26"/>
                <w:szCs w:val="26"/>
              </w:rPr>
              <w:t>, và s</w:t>
            </w:r>
            <w:r w:rsidR="00645DD8" w:rsidRPr="00C5616D">
              <w:rPr>
                <w:rFonts w:ascii="Times New Roman" w:hAnsi="Times New Roman" w:cs="Times New Roman"/>
                <w:sz w:val="26"/>
                <w:szCs w:val="26"/>
              </w:rPr>
              <w:t>ố lượng gói tin được truyền đi trong một giây nhiều hơn</w:t>
            </w:r>
            <w:r w:rsidR="001D6273" w:rsidRPr="00C5616D">
              <w:rPr>
                <w:rFonts w:ascii="Times New Roman" w:hAnsi="Times New Roman" w:cs="Times New Roman"/>
                <w:sz w:val="26"/>
                <w:szCs w:val="26"/>
              </w:rPr>
              <w:t>.</w:t>
            </w:r>
          </w:p>
        </w:tc>
      </w:tr>
    </w:tbl>
    <w:p w14:paraId="42DF1A27" w14:textId="77777777" w:rsidR="00DF76A6" w:rsidRPr="00C5616D" w:rsidRDefault="00DF76A6" w:rsidP="00267163">
      <w:pPr>
        <w:rPr>
          <w:rFonts w:ascii="Times New Roman" w:hAnsi="Times New Roman" w:cs="Times New Roman"/>
          <w:sz w:val="26"/>
          <w:szCs w:val="26"/>
        </w:rPr>
      </w:pPr>
    </w:p>
    <w:p w14:paraId="1BA4B7E9" w14:textId="427795D2" w:rsidR="004A6690" w:rsidRPr="00C5616D" w:rsidRDefault="003F0735" w:rsidP="00267163">
      <w:pPr>
        <w:rPr>
          <w:rFonts w:ascii="Times New Roman" w:hAnsi="Times New Roman" w:cs="Times New Roman"/>
          <w:sz w:val="26"/>
          <w:szCs w:val="26"/>
        </w:rPr>
      </w:pPr>
      <w:r w:rsidRPr="00C5616D">
        <w:rPr>
          <w:rFonts w:ascii="Times New Roman" w:hAnsi="Times New Roman" w:cs="Times New Roman"/>
          <w:sz w:val="26"/>
          <w:szCs w:val="26"/>
          <w:lang w:val="vi-VN"/>
        </w:rPr>
        <w:t>x.x.1.7</w:t>
      </w:r>
      <w:r w:rsidR="00D03DD6" w:rsidRPr="00C5616D">
        <w:rPr>
          <w:rFonts w:ascii="Times New Roman" w:hAnsi="Times New Roman" w:cs="Times New Roman"/>
          <w:sz w:val="26"/>
          <w:szCs w:val="26"/>
        </w:rPr>
        <w:t xml:space="preserve"> </w:t>
      </w:r>
      <w:r w:rsidR="00B27C50" w:rsidRPr="00C5616D">
        <w:rPr>
          <w:rFonts w:ascii="Times New Roman" w:hAnsi="Times New Roman" w:cs="Times New Roman"/>
          <w:sz w:val="26"/>
          <w:szCs w:val="26"/>
        </w:rPr>
        <w:t>Công suất</w:t>
      </w:r>
      <w:r w:rsidR="000F58F1" w:rsidRPr="00C5616D">
        <w:rPr>
          <w:rFonts w:ascii="Times New Roman" w:hAnsi="Times New Roman" w:cs="Times New Roman"/>
          <w:sz w:val="26"/>
          <w:szCs w:val="26"/>
        </w:rPr>
        <w:t xml:space="preserve"> truyền </w:t>
      </w:r>
      <w:r w:rsidR="007E4FA0">
        <w:rPr>
          <w:rFonts w:ascii="Times New Roman" w:hAnsi="Times New Roman" w:cs="Times New Roman"/>
          <w:sz w:val="26"/>
          <w:szCs w:val="26"/>
        </w:rPr>
        <w:t>tin (transmit power)</w:t>
      </w:r>
      <w:r w:rsidR="000F58F1" w:rsidRPr="00C5616D">
        <w:rPr>
          <w:rFonts w:ascii="Times New Roman" w:hAnsi="Times New Roman" w:cs="Times New Roman"/>
          <w:sz w:val="26"/>
          <w:szCs w:val="26"/>
        </w:rPr>
        <w:t xml:space="preserve"> (dB)</w:t>
      </w:r>
      <w:r w:rsidRPr="00C5616D">
        <w:rPr>
          <w:rFonts w:ascii="Times New Roman" w:hAnsi="Times New Roman" w:cs="Times New Roman"/>
          <w:sz w:val="26"/>
          <w:szCs w:val="26"/>
          <w:lang w:val="vi-VN"/>
        </w:rPr>
        <w:t xml:space="preserve">: </w:t>
      </w:r>
      <w:r w:rsidR="00F20179" w:rsidRPr="00C5616D">
        <w:rPr>
          <w:rFonts w:ascii="Times New Roman" w:hAnsi="Times New Roman" w:cs="Times New Roman"/>
          <w:sz w:val="26"/>
          <w:szCs w:val="26"/>
          <w:lang w:val="vi-VN"/>
        </w:rPr>
        <w:t>tx</w:t>
      </w:r>
      <w:r w:rsidR="00D03DD6" w:rsidRPr="00C5616D">
        <w:rPr>
          <w:rFonts w:ascii="Times New Roman" w:hAnsi="Times New Roman" w:cs="Times New Roman"/>
          <w:sz w:val="26"/>
          <w:szCs w:val="26"/>
        </w:rPr>
        <w:t>p</w:t>
      </w:r>
    </w:p>
    <w:tbl>
      <w:tblPr>
        <w:tblStyle w:val="LiBang"/>
        <w:tblW w:w="0" w:type="auto"/>
        <w:tblLook w:val="04A0" w:firstRow="1" w:lastRow="0" w:firstColumn="1" w:lastColumn="0" w:noHBand="0" w:noVBand="1"/>
      </w:tblPr>
      <w:tblGrid>
        <w:gridCol w:w="4814"/>
        <w:gridCol w:w="4536"/>
      </w:tblGrid>
      <w:tr w:rsidR="00A05931" w:rsidRPr="00C5616D" w14:paraId="29CDCD76" w14:textId="77777777" w:rsidTr="00617E06">
        <w:tc>
          <w:tcPr>
            <w:tcW w:w="4675" w:type="dxa"/>
          </w:tcPr>
          <w:p w14:paraId="29237BE2" w14:textId="7CFA5F10" w:rsidR="00A05931" w:rsidRPr="00C5616D" w:rsidRDefault="00B27C50" w:rsidP="00267163">
            <w:pPr>
              <w:rPr>
                <w:rFonts w:ascii="Times New Roman" w:hAnsi="Times New Roman" w:cs="Times New Roman"/>
                <w:noProof/>
                <w:sz w:val="26"/>
                <w:szCs w:val="26"/>
              </w:rPr>
            </w:pPr>
            <w:r w:rsidRPr="00C5616D">
              <w:rPr>
                <w:rFonts w:ascii="Times New Roman" w:hAnsi="Times New Roman" w:cs="Times New Roman"/>
                <w:sz w:val="26"/>
                <w:szCs w:val="26"/>
              </w:rPr>
              <w:lastRenderedPageBreak/>
              <w:t>Công suất</w:t>
            </w:r>
            <w:r w:rsidR="0040296F" w:rsidRPr="00C5616D">
              <w:rPr>
                <w:rFonts w:ascii="Times New Roman" w:hAnsi="Times New Roman" w:cs="Times New Roman"/>
                <w:sz w:val="26"/>
                <w:szCs w:val="26"/>
              </w:rPr>
              <w:t xml:space="preserve"> truyền = </w:t>
            </w:r>
            <w:r w:rsidR="00320E32" w:rsidRPr="00C5616D">
              <w:rPr>
                <w:rFonts w:ascii="Times New Roman" w:hAnsi="Times New Roman" w:cs="Times New Roman"/>
                <w:sz w:val="26"/>
                <w:szCs w:val="26"/>
              </w:rPr>
              <w:t>7.5</w:t>
            </w:r>
            <w:r w:rsidR="0040296F" w:rsidRPr="00C5616D">
              <w:rPr>
                <w:rFonts w:ascii="Times New Roman" w:hAnsi="Times New Roman" w:cs="Times New Roman"/>
                <w:sz w:val="26"/>
                <w:szCs w:val="26"/>
              </w:rPr>
              <w:t>dB</w:t>
            </w:r>
          </w:p>
        </w:tc>
        <w:tc>
          <w:tcPr>
            <w:tcW w:w="4675" w:type="dxa"/>
          </w:tcPr>
          <w:p w14:paraId="51544AFE" w14:textId="7A36AA5D" w:rsidR="00A05931" w:rsidRPr="00C5616D" w:rsidRDefault="00C5616D" w:rsidP="00267163">
            <w:pPr>
              <w:rPr>
                <w:rFonts w:ascii="Times New Roman" w:hAnsi="Times New Roman" w:cs="Times New Roman"/>
                <w:noProof/>
                <w:sz w:val="26"/>
                <w:szCs w:val="26"/>
              </w:rPr>
            </w:pPr>
            <w:r w:rsidRPr="00C5616D">
              <w:rPr>
                <w:rFonts w:ascii="Times New Roman" w:hAnsi="Times New Roman" w:cs="Times New Roman"/>
                <w:sz w:val="26"/>
                <w:szCs w:val="26"/>
              </w:rPr>
              <w:t xml:space="preserve">Công suất </w:t>
            </w:r>
            <w:r w:rsidR="00D9306E" w:rsidRPr="00C5616D">
              <w:rPr>
                <w:rFonts w:ascii="Times New Roman" w:hAnsi="Times New Roman" w:cs="Times New Roman"/>
                <w:noProof/>
                <w:sz w:val="26"/>
                <w:szCs w:val="26"/>
              </w:rPr>
              <w:t>truyền =</w:t>
            </w:r>
            <w:r w:rsidR="00374FB8" w:rsidRPr="00C5616D">
              <w:rPr>
                <w:rFonts w:ascii="Times New Roman" w:hAnsi="Times New Roman" w:cs="Times New Roman"/>
                <w:noProof/>
                <w:sz w:val="26"/>
                <w:szCs w:val="26"/>
              </w:rPr>
              <w:t xml:space="preserve"> 15.5dB</w:t>
            </w:r>
          </w:p>
        </w:tc>
      </w:tr>
      <w:tr w:rsidR="00617E06" w:rsidRPr="00C5616D" w14:paraId="7159E648" w14:textId="77777777" w:rsidTr="00617E06">
        <w:tc>
          <w:tcPr>
            <w:tcW w:w="4675" w:type="dxa"/>
          </w:tcPr>
          <w:p w14:paraId="5F02628B" w14:textId="119A07F9" w:rsidR="00617E06" w:rsidRPr="00C5616D" w:rsidRDefault="00617E06" w:rsidP="00267163">
            <w:pPr>
              <w:rPr>
                <w:rFonts w:ascii="Times New Roman" w:hAnsi="Times New Roman" w:cs="Times New Roman"/>
                <w:sz w:val="26"/>
                <w:szCs w:val="26"/>
              </w:rPr>
            </w:pPr>
            <w:r w:rsidRPr="00C5616D">
              <w:rPr>
                <w:rFonts w:ascii="Times New Roman" w:hAnsi="Times New Roman" w:cs="Times New Roman"/>
                <w:noProof/>
                <w:sz w:val="26"/>
                <w:szCs w:val="26"/>
              </w:rPr>
              <w:drawing>
                <wp:inline distT="0" distB="0" distL="0" distR="0" wp14:anchorId="5D308890" wp14:editId="783B986E">
                  <wp:extent cx="2919925" cy="914400"/>
                  <wp:effectExtent l="0" t="0" r="0" b="0"/>
                  <wp:docPr id="340015123" name="Picture 34001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l="34985" t="16951" r="24862" b="57900"/>
                          <a:stretch/>
                        </pic:blipFill>
                        <pic:spPr bwMode="auto">
                          <a:xfrm>
                            <a:off x="0" y="0"/>
                            <a:ext cx="2961318" cy="927363"/>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798B5572" w14:textId="006A46DB" w:rsidR="00617E06" w:rsidRPr="00C5616D" w:rsidRDefault="00B826E6" w:rsidP="00B826E6">
            <w:pPr>
              <w:rPr>
                <w:rFonts w:ascii="Times New Roman" w:hAnsi="Times New Roman" w:cs="Times New Roman"/>
                <w:sz w:val="26"/>
                <w:szCs w:val="26"/>
              </w:rPr>
            </w:pPr>
            <w:r w:rsidRPr="00C5616D">
              <w:rPr>
                <w:rFonts w:ascii="Times New Roman" w:hAnsi="Times New Roman" w:cs="Times New Roman"/>
                <w:noProof/>
                <w:sz w:val="26"/>
                <w:szCs w:val="26"/>
              </w:rPr>
              <w:drawing>
                <wp:inline distT="0" distB="0" distL="0" distR="0" wp14:anchorId="6C468DFC" wp14:editId="082CEED8">
                  <wp:extent cx="2427563" cy="1035444"/>
                  <wp:effectExtent l="0" t="0" r="0" b="0"/>
                  <wp:docPr id="952677773" name="Picture 95267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l="34194" t="10916" r="24927" b="54212"/>
                          <a:stretch/>
                        </pic:blipFill>
                        <pic:spPr bwMode="auto">
                          <a:xfrm>
                            <a:off x="0" y="0"/>
                            <a:ext cx="2429661" cy="1036339"/>
                          </a:xfrm>
                          <a:prstGeom prst="rect">
                            <a:avLst/>
                          </a:prstGeom>
                          <a:ln>
                            <a:noFill/>
                          </a:ln>
                          <a:extLst>
                            <a:ext uri="{53640926-AAD7-44D8-BBD7-CCE9431645EC}">
                              <a14:shadowObscured xmlns:a14="http://schemas.microsoft.com/office/drawing/2010/main"/>
                            </a:ext>
                          </a:extLst>
                        </pic:spPr>
                      </pic:pic>
                    </a:graphicData>
                  </a:graphic>
                </wp:inline>
              </w:drawing>
            </w:r>
            <w:r w:rsidR="00C02754" w:rsidRPr="00C5616D">
              <w:rPr>
                <w:rFonts w:ascii="Times New Roman" w:hAnsi="Times New Roman" w:cs="Times New Roman"/>
                <w:noProof/>
                <w:sz w:val="26"/>
                <w:szCs w:val="26"/>
              </w:rPr>
              <mc:AlternateContent>
                <mc:Choice Requires="wps">
                  <w:drawing>
                    <wp:inline distT="0" distB="0" distL="0" distR="0" wp14:anchorId="18C42748" wp14:editId="763FB0AD">
                      <wp:extent cx="306705" cy="306705"/>
                      <wp:effectExtent l="0" t="0" r="0" b="0"/>
                      <wp:docPr id="994107226"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26B90146" id="Rectangle 3"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r>
    </w:tbl>
    <w:p w14:paraId="126E735F" w14:textId="77777777" w:rsidR="00617E06" w:rsidRPr="00C5616D" w:rsidRDefault="00617E06" w:rsidP="00267163">
      <w:pPr>
        <w:rPr>
          <w:rFonts w:ascii="Times New Roman" w:hAnsi="Times New Roman" w:cs="Times New Roman"/>
          <w:sz w:val="26"/>
          <w:szCs w:val="26"/>
        </w:rPr>
      </w:pPr>
    </w:p>
    <w:p w14:paraId="268E858A" w14:textId="741119AF" w:rsidR="00D9306E" w:rsidRPr="00C5616D" w:rsidRDefault="00D9306E" w:rsidP="00267163">
      <w:pPr>
        <w:rPr>
          <w:rFonts w:ascii="Times New Roman" w:hAnsi="Times New Roman" w:cs="Times New Roman"/>
          <w:sz w:val="26"/>
          <w:szCs w:val="26"/>
        </w:rPr>
      </w:pPr>
      <w:r w:rsidRPr="00C5616D">
        <w:rPr>
          <w:rFonts w:ascii="Times New Roman" w:hAnsi="Times New Roman" w:cs="Times New Roman"/>
          <w:sz w:val="26"/>
          <w:szCs w:val="26"/>
        </w:rPr>
        <w:t>Khi</w:t>
      </w:r>
      <w:r w:rsidR="00C5616D">
        <w:rPr>
          <w:rFonts w:ascii="Times New Roman" w:hAnsi="Times New Roman" w:cs="Times New Roman"/>
          <w:sz w:val="26"/>
          <w:szCs w:val="26"/>
        </w:rPr>
        <w:t xml:space="preserve"> </w:t>
      </w:r>
      <w:r w:rsidR="007E4FA0">
        <w:rPr>
          <w:rFonts w:ascii="Times New Roman" w:hAnsi="Times New Roman" w:cs="Times New Roman"/>
          <w:sz w:val="26"/>
          <w:szCs w:val="26"/>
        </w:rPr>
        <w:t>tăng công</w:t>
      </w:r>
      <w:r w:rsidR="00B53574">
        <w:rPr>
          <w:rFonts w:ascii="Times New Roman" w:hAnsi="Times New Roman" w:cs="Times New Roman"/>
          <w:sz w:val="26"/>
          <w:szCs w:val="26"/>
        </w:rPr>
        <w:t xml:space="preserve"> suất truyền</w:t>
      </w:r>
      <w:r w:rsidR="00B20933">
        <w:rPr>
          <w:rFonts w:ascii="Times New Roman" w:hAnsi="Times New Roman" w:cs="Times New Roman"/>
          <w:sz w:val="26"/>
          <w:szCs w:val="26"/>
        </w:rPr>
        <w:t xml:space="preserve"> tin, </w:t>
      </w:r>
      <w:r w:rsidR="006D1D5C">
        <w:rPr>
          <w:rFonts w:ascii="Times New Roman" w:hAnsi="Times New Roman" w:cs="Times New Roman"/>
          <w:sz w:val="26"/>
          <w:szCs w:val="26"/>
        </w:rPr>
        <w:t>suy hao tín hiệu giảm, do đó, các gói tin đến được các vị trí xa hơ</w:t>
      </w:r>
      <w:r w:rsidR="00242D98">
        <w:rPr>
          <w:rFonts w:ascii="Times New Roman" w:hAnsi="Times New Roman" w:cs="Times New Roman"/>
          <w:sz w:val="26"/>
          <w:szCs w:val="26"/>
        </w:rPr>
        <w:t>n</w:t>
      </w:r>
      <w:r w:rsidR="005C64CA">
        <w:rPr>
          <w:rFonts w:ascii="Times New Roman" w:hAnsi="Times New Roman" w:cs="Times New Roman"/>
          <w:sz w:val="26"/>
          <w:szCs w:val="26"/>
        </w:rPr>
        <w:t xml:space="preserve">; </w:t>
      </w:r>
      <w:r w:rsidR="00891612">
        <w:rPr>
          <w:rFonts w:ascii="Times New Roman" w:hAnsi="Times New Roman" w:cs="Times New Roman"/>
          <w:sz w:val="26"/>
          <w:szCs w:val="26"/>
        </w:rPr>
        <w:t>nhiều nodes nhận được gói tin hơn</w:t>
      </w:r>
      <w:r w:rsidR="004A27C7">
        <w:rPr>
          <w:rFonts w:ascii="Times New Roman" w:hAnsi="Times New Roman" w:cs="Times New Roman"/>
          <w:sz w:val="26"/>
          <w:szCs w:val="26"/>
        </w:rPr>
        <w:t xml:space="preserve"> so với trường hợp ban đầu.</w:t>
      </w:r>
    </w:p>
    <w:p w14:paraId="26CBD0A1" w14:textId="77777777" w:rsidR="00617E06" w:rsidRPr="00C5616D" w:rsidRDefault="00617E06" w:rsidP="00267163">
      <w:pPr>
        <w:rPr>
          <w:rFonts w:ascii="Times New Roman" w:hAnsi="Times New Roman" w:cs="Times New Roman"/>
          <w:sz w:val="26"/>
          <w:szCs w:val="26"/>
        </w:rPr>
      </w:pPr>
    </w:p>
    <w:p w14:paraId="000108AC" w14:textId="6CB58345" w:rsidR="008B1A98" w:rsidRPr="00C5616D" w:rsidRDefault="008B1A98" w:rsidP="00267163">
      <w:pPr>
        <w:rPr>
          <w:rFonts w:ascii="Times New Roman" w:hAnsi="Times New Roman" w:cs="Times New Roman"/>
          <w:sz w:val="26"/>
          <w:szCs w:val="26"/>
        </w:rPr>
      </w:pPr>
      <w:r w:rsidRPr="00C5616D">
        <w:rPr>
          <w:rFonts w:ascii="Times New Roman" w:hAnsi="Times New Roman" w:cs="Times New Roman"/>
          <w:sz w:val="26"/>
          <w:szCs w:val="26"/>
          <w:lang w:val="vi-VN"/>
        </w:rPr>
        <w:t>x.x.1.8 Giao thức định tuyến</w:t>
      </w:r>
      <w:r w:rsidR="007D5AB2" w:rsidRPr="00C5616D">
        <w:rPr>
          <w:rFonts w:ascii="Times New Roman" w:hAnsi="Times New Roman" w:cs="Times New Roman"/>
          <w:sz w:val="26"/>
          <w:szCs w:val="26"/>
          <w:lang w:val="vi-VN"/>
        </w:rPr>
        <w:t>: protocol</w:t>
      </w:r>
    </w:p>
    <w:p w14:paraId="5D165A18" w14:textId="3D56A855" w:rsidR="008B71D0" w:rsidRPr="00C5616D" w:rsidRDefault="009869C3" w:rsidP="00267163">
      <w:pPr>
        <w:rPr>
          <w:rFonts w:ascii="Times New Roman" w:hAnsi="Times New Roman" w:cs="Times New Roman"/>
          <w:sz w:val="26"/>
          <w:szCs w:val="26"/>
        </w:rPr>
      </w:pPr>
      <w:r w:rsidRPr="00C5616D">
        <w:rPr>
          <w:rFonts w:ascii="Times New Roman" w:hAnsi="Times New Roman" w:cs="Times New Roman"/>
          <w:sz w:val="26"/>
          <w:szCs w:val="26"/>
        </w:rPr>
        <w:t xml:space="preserve">x.x.1.9 </w:t>
      </w:r>
      <w:r w:rsidR="0070723A" w:rsidRPr="00C5616D">
        <w:rPr>
          <w:rFonts w:ascii="Times New Roman" w:hAnsi="Times New Roman" w:cs="Times New Roman"/>
          <w:sz w:val="26"/>
          <w:szCs w:val="26"/>
        </w:rPr>
        <w:t xml:space="preserve">Số lượng </w:t>
      </w:r>
      <w:r w:rsidR="00F04A2D" w:rsidRPr="00C5616D">
        <w:rPr>
          <w:rFonts w:ascii="Times New Roman" w:hAnsi="Times New Roman" w:cs="Times New Roman"/>
          <w:sz w:val="26"/>
          <w:szCs w:val="26"/>
        </w:rPr>
        <w:t xml:space="preserve">các trạm chuyển tiếp </w:t>
      </w:r>
      <w:r w:rsidR="008B71D0" w:rsidRPr="00C5616D">
        <w:rPr>
          <w:rFonts w:ascii="Times New Roman" w:hAnsi="Times New Roman" w:cs="Times New Roman"/>
          <w:sz w:val="26"/>
          <w:szCs w:val="26"/>
        </w:rPr>
        <w:t>(routing sinks)</w:t>
      </w:r>
    </w:p>
    <w:p w14:paraId="380C6A12" w14:textId="10F76810" w:rsidR="00F40E81" w:rsidRPr="00C5616D" w:rsidRDefault="00F40E81" w:rsidP="00267163">
      <w:pPr>
        <w:rPr>
          <w:rFonts w:ascii="Times New Roman" w:hAnsi="Times New Roman" w:cs="Times New Roman"/>
          <w:sz w:val="26"/>
          <w:szCs w:val="26"/>
        </w:rPr>
      </w:pPr>
      <w:r w:rsidRPr="00C5616D">
        <w:rPr>
          <w:rFonts w:ascii="Times New Roman" w:hAnsi="Times New Roman" w:cs="Times New Roman"/>
          <w:noProof/>
          <w:sz w:val="26"/>
          <w:szCs w:val="26"/>
        </w:rPr>
        <w:drawing>
          <wp:inline distT="0" distB="0" distL="0" distR="0" wp14:anchorId="633BCBFB" wp14:editId="50E0F0FA">
            <wp:extent cx="5943600" cy="3542030"/>
            <wp:effectExtent l="0" t="0" r="0" b="1270"/>
            <wp:docPr id="2081650254" name="Picture 3" descr="Practical heterogeneous signcryption system for vehicular communication in  VANETs |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actical heterogeneous signcryption system for vehicular communication in  VANETs | Computi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542030"/>
                    </a:xfrm>
                    <a:prstGeom prst="rect">
                      <a:avLst/>
                    </a:prstGeom>
                    <a:noFill/>
                    <a:ln>
                      <a:noFill/>
                    </a:ln>
                  </pic:spPr>
                </pic:pic>
              </a:graphicData>
            </a:graphic>
          </wp:inline>
        </w:drawing>
      </w:r>
    </w:p>
    <w:p w14:paraId="14DD734C" w14:textId="2C07D032" w:rsidR="00F40E81" w:rsidRPr="006B7BD0" w:rsidRDefault="00226A35" w:rsidP="006B7BD0">
      <w:pPr>
        <w:jc w:val="center"/>
        <w:rPr>
          <w:rFonts w:ascii="Times New Roman" w:hAnsi="Times New Roman" w:cs="Times New Roman"/>
          <w:sz w:val="26"/>
          <w:szCs w:val="26"/>
          <w:lang w:val="vi-VN"/>
        </w:rPr>
      </w:pPr>
      <w:r w:rsidRPr="00C5616D">
        <w:rPr>
          <w:rFonts w:ascii="Times New Roman" w:hAnsi="Times New Roman" w:cs="Times New Roman"/>
          <w:sz w:val="26"/>
          <w:szCs w:val="26"/>
        </w:rPr>
        <w:t xml:space="preserve">Hình…: </w:t>
      </w:r>
      <w:r w:rsidR="006B7BD0">
        <w:rPr>
          <w:rFonts w:ascii="Times New Roman" w:hAnsi="Times New Roman" w:cs="Times New Roman"/>
          <w:sz w:val="26"/>
          <w:szCs w:val="26"/>
          <w:lang w:val="vi-VN"/>
        </w:rPr>
        <w:t>Sink nodes được biểu diễn bằng các trạm màu đỏ.</w:t>
      </w:r>
    </w:p>
    <w:p w14:paraId="55344FD4" w14:textId="0917BD27" w:rsidR="007A1A98" w:rsidRPr="00C5616D" w:rsidRDefault="007A1A98" w:rsidP="00267163">
      <w:pPr>
        <w:rPr>
          <w:rFonts w:ascii="Times New Roman" w:hAnsi="Times New Roman" w:cs="Times New Roman"/>
          <w:sz w:val="26"/>
          <w:szCs w:val="26"/>
        </w:rPr>
      </w:pPr>
    </w:p>
    <w:p w14:paraId="727EAE29" w14:textId="3174A443" w:rsidR="006B7BD0" w:rsidRPr="006B7BD0" w:rsidRDefault="006B7BD0" w:rsidP="006B7BD0">
      <w:pPr>
        <w:rPr>
          <w:rFonts w:ascii="Times New Roman" w:hAnsi="Times New Roman" w:cs="Times New Roman"/>
          <w:sz w:val="26"/>
          <w:szCs w:val="26"/>
          <w:lang w:val="vi-VN"/>
        </w:rPr>
      </w:pPr>
      <w:r>
        <w:rPr>
          <w:rFonts w:ascii="Times New Roman" w:hAnsi="Times New Roman" w:cs="Times New Roman"/>
          <w:sz w:val="26"/>
          <w:szCs w:val="26"/>
          <w:lang w:val="vi-VN"/>
        </w:rPr>
        <w:t>Sinks là các t</w:t>
      </w:r>
      <w:r w:rsidRPr="00C5616D">
        <w:rPr>
          <w:rFonts w:ascii="Times New Roman" w:hAnsi="Times New Roman" w:cs="Times New Roman"/>
          <w:sz w:val="26"/>
          <w:szCs w:val="26"/>
        </w:rPr>
        <w:t>rạm chuyển tiếp nhằm trao đổi gói tin giữa các nodes phương tiện và trung tâm điều khiển (Trusted Authority).</w:t>
      </w:r>
      <w:r>
        <w:rPr>
          <w:rFonts w:ascii="Times New Roman" w:hAnsi="Times New Roman" w:cs="Times New Roman"/>
          <w:sz w:val="26"/>
          <w:szCs w:val="26"/>
          <w:lang w:val="vi-VN"/>
        </w:rPr>
        <w:t xml:space="preserve"> Sinks là node trung gian để các phương tiện và trung tâm điều khiển trao đổi dữ liệu, nên số lượng sinks càng nhiều thì càng có nhiều gói tin </w:t>
      </w:r>
      <w:r>
        <w:rPr>
          <w:rFonts w:ascii="Times New Roman" w:hAnsi="Times New Roman" w:cs="Times New Roman"/>
          <w:sz w:val="26"/>
          <w:szCs w:val="26"/>
          <w:lang w:val="vi-VN"/>
        </w:rPr>
        <w:lastRenderedPageBreak/>
        <w:t>được truyền đi giữa các nodes.</w:t>
      </w:r>
      <w:r w:rsidR="009D5A01">
        <w:rPr>
          <w:rFonts w:ascii="Times New Roman" w:hAnsi="Times New Roman" w:cs="Times New Roman"/>
          <w:sz w:val="26"/>
          <w:szCs w:val="26"/>
          <w:lang w:val="vi-VN"/>
        </w:rPr>
        <w:t xml:space="preserve"> </w:t>
      </w:r>
      <w:r w:rsidR="00517D32">
        <w:rPr>
          <w:rFonts w:ascii="Times New Roman" w:hAnsi="Times New Roman" w:cs="Times New Roman"/>
          <w:sz w:val="26"/>
          <w:szCs w:val="26"/>
          <w:lang w:val="vi-VN"/>
        </w:rPr>
        <w:t xml:space="preserve">Do vậy, khi ta giảm số lượng sinks </w:t>
      </w:r>
      <w:r w:rsidR="00F50B82">
        <w:rPr>
          <w:rFonts w:ascii="Times New Roman" w:hAnsi="Times New Roman" w:cs="Times New Roman"/>
          <w:sz w:val="26"/>
          <w:szCs w:val="26"/>
          <w:lang w:val="vi-VN"/>
        </w:rPr>
        <w:t>xuống hai nodes,</w:t>
      </w:r>
      <w:r w:rsidR="00BE63A5">
        <w:rPr>
          <w:rFonts w:ascii="Times New Roman" w:hAnsi="Times New Roman" w:cs="Times New Roman"/>
          <w:sz w:val="26"/>
          <w:szCs w:val="26"/>
          <w:lang w:val="vi-VN"/>
        </w:rPr>
        <w:t xml:space="preserve"> một node hoặc không node</w:t>
      </w:r>
      <w:r w:rsidR="00F50B82">
        <w:rPr>
          <w:rFonts w:ascii="Times New Roman" w:hAnsi="Times New Roman" w:cs="Times New Roman"/>
          <w:sz w:val="26"/>
          <w:szCs w:val="26"/>
          <w:lang w:val="vi-VN"/>
        </w:rPr>
        <w:t xml:space="preserve"> thì không có gói tin nào được truyền đi trong </w:t>
      </w:r>
      <w:r w:rsidR="00D8799D">
        <w:rPr>
          <w:rFonts w:ascii="Times New Roman" w:hAnsi="Times New Roman" w:cs="Times New Roman"/>
          <w:sz w:val="26"/>
          <w:szCs w:val="26"/>
          <w:lang w:val="vi-VN"/>
        </w:rPr>
        <w:t>thời gian mô phỏng.</w:t>
      </w:r>
    </w:p>
    <w:p w14:paraId="7BFFB0CE" w14:textId="164858CF" w:rsidR="00240219" w:rsidRPr="00D8799D" w:rsidRDefault="00240219" w:rsidP="00267163">
      <w:pPr>
        <w:rPr>
          <w:rFonts w:ascii="Times New Roman" w:hAnsi="Times New Roman" w:cs="Times New Roman"/>
          <w:sz w:val="26"/>
          <w:szCs w:val="26"/>
          <w:lang w:val="vi-VN"/>
        </w:rPr>
      </w:pPr>
    </w:p>
    <w:p w14:paraId="2737CB3A" w14:textId="227C39BA" w:rsidR="00240219" w:rsidRDefault="00240219" w:rsidP="00267163">
      <w:pPr>
        <w:rPr>
          <w:rFonts w:ascii="Times New Roman" w:hAnsi="Times New Roman" w:cs="Times New Roman"/>
          <w:sz w:val="26"/>
          <w:szCs w:val="26"/>
          <w:lang w:val="vi-VN"/>
        </w:rPr>
      </w:pPr>
      <w:r>
        <w:rPr>
          <w:noProof/>
        </w:rPr>
        <w:drawing>
          <wp:inline distT="0" distB="0" distL="0" distR="0" wp14:anchorId="12BF5D41" wp14:editId="7451912E">
            <wp:extent cx="5943600" cy="1093274"/>
            <wp:effectExtent l="0" t="0" r="0" b="0"/>
            <wp:docPr id="2091708801" name="Picture 20917088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08801" name="Picture 2091708801" descr="A screenshot of a computer&#10;&#10;Description automatically generated"/>
                    <pic:cNvPicPr/>
                  </pic:nvPicPr>
                  <pic:blipFill rotWithShape="1">
                    <a:blip r:embed="rId73" cstate="print">
                      <a:extLst>
                        <a:ext uri="{28A0092B-C50C-407E-A947-70E740481C1C}">
                          <a14:useLocalDpi xmlns:a14="http://schemas.microsoft.com/office/drawing/2010/main" val="0"/>
                        </a:ext>
                      </a:extLst>
                    </a:blip>
                    <a:srcRect l="3471" t="48734" r="1277" b="16224"/>
                    <a:stretch/>
                  </pic:blipFill>
                  <pic:spPr bwMode="auto">
                    <a:xfrm>
                      <a:off x="0" y="0"/>
                      <a:ext cx="5943600" cy="1093274"/>
                    </a:xfrm>
                    <a:prstGeom prst="rect">
                      <a:avLst/>
                    </a:prstGeom>
                    <a:ln>
                      <a:noFill/>
                    </a:ln>
                    <a:extLst>
                      <a:ext uri="{53640926-AAD7-44D8-BBD7-CCE9431645EC}">
                        <a14:shadowObscured xmlns:a14="http://schemas.microsoft.com/office/drawing/2010/main"/>
                      </a:ext>
                    </a:extLst>
                  </pic:spPr>
                </pic:pic>
              </a:graphicData>
            </a:graphic>
          </wp:inline>
        </w:drawing>
      </w:r>
    </w:p>
    <w:p w14:paraId="55B43D43" w14:textId="1B973CBA" w:rsidR="00D8799D" w:rsidRPr="006B7BD0" w:rsidRDefault="00D8799D" w:rsidP="00856A6F">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Hình...: </w:t>
      </w:r>
      <w:r w:rsidR="0098066F">
        <w:rPr>
          <w:rFonts w:ascii="Times New Roman" w:hAnsi="Times New Roman" w:cs="Times New Roman"/>
          <w:sz w:val="26"/>
          <w:szCs w:val="26"/>
          <w:lang w:val="vi-VN"/>
        </w:rPr>
        <w:t>Quá trình truyền tin khi tham số sinks bằng hai.</w:t>
      </w:r>
    </w:p>
    <w:p w14:paraId="12AF90BE" w14:textId="77777777" w:rsidR="00F111DB" w:rsidRPr="00C5616D" w:rsidRDefault="00F111DB" w:rsidP="00267163">
      <w:pPr>
        <w:rPr>
          <w:rFonts w:ascii="Times New Roman" w:hAnsi="Times New Roman" w:cs="Times New Roman"/>
          <w:sz w:val="26"/>
          <w:szCs w:val="26"/>
        </w:rPr>
      </w:pPr>
    </w:p>
    <w:p w14:paraId="21E860DC" w14:textId="0C1FCC4E" w:rsidR="004A5F4A" w:rsidRPr="00C5616D" w:rsidRDefault="004A5F4A" w:rsidP="00267163">
      <w:pPr>
        <w:rPr>
          <w:rFonts w:ascii="Times New Roman" w:hAnsi="Times New Roman" w:cs="Times New Roman"/>
          <w:sz w:val="26"/>
          <w:szCs w:val="26"/>
          <w:lang w:val="vi-VN"/>
        </w:rPr>
      </w:pPr>
    </w:p>
    <w:p w14:paraId="4A1ECDC8" w14:textId="7E2064E2" w:rsidR="00F20179" w:rsidRPr="00C5616D" w:rsidRDefault="00F20179" w:rsidP="00267163">
      <w:pPr>
        <w:rPr>
          <w:rFonts w:ascii="Times New Roman" w:hAnsi="Times New Roman" w:cs="Times New Roman"/>
          <w:sz w:val="26"/>
          <w:szCs w:val="26"/>
          <w:lang w:val="vi-VN"/>
        </w:rPr>
      </w:pPr>
    </w:p>
    <w:p w14:paraId="0B13DF03" w14:textId="1B5C8E68" w:rsidR="003E7842" w:rsidRPr="00C5616D" w:rsidRDefault="005B5970" w:rsidP="00267163">
      <w:pPr>
        <w:rPr>
          <w:rFonts w:ascii="Times New Roman" w:hAnsi="Times New Roman" w:cs="Times New Roman"/>
          <w:sz w:val="26"/>
          <w:szCs w:val="26"/>
          <w:lang w:val="vi-VN"/>
        </w:rPr>
      </w:pPr>
      <w:r>
        <w:rPr>
          <w:rFonts w:ascii="Times New Roman" w:hAnsi="Times New Roman" w:cs="Times New Roman"/>
          <w:sz w:val="26"/>
          <w:szCs w:val="26"/>
          <w:lang w:val="vi-VN"/>
        </w:rPr>
        <w:t>3.Phát triển thêm tính năng</w:t>
      </w:r>
    </w:p>
    <w:p w14:paraId="0890BBB0" w14:textId="603EA723" w:rsidR="00C46A4E" w:rsidRDefault="000F0E12" w:rsidP="00267163">
      <w:pPr>
        <w:rPr>
          <w:rFonts w:ascii="Times New Roman" w:hAnsi="Times New Roman" w:cs="Times New Roman"/>
          <w:sz w:val="26"/>
          <w:szCs w:val="26"/>
          <w:lang w:val="vi-VN"/>
        </w:rPr>
      </w:pPr>
      <w:r>
        <w:rPr>
          <w:rFonts w:ascii="Times New Roman" w:hAnsi="Times New Roman" w:cs="Times New Roman"/>
          <w:sz w:val="26"/>
          <w:szCs w:val="26"/>
        </w:rPr>
        <w:t>T</w:t>
      </w:r>
      <w:r w:rsidRPr="000F0E12">
        <w:rPr>
          <w:rFonts w:ascii="Times New Roman" w:hAnsi="Times New Roman" w:cs="Times New Roman"/>
          <w:sz w:val="26"/>
          <w:szCs w:val="26"/>
        </w:rPr>
        <w:t xml:space="preserve">ính toán và ghi nhận các chỉ số hiệu suất của mạng (network performance) từ dữ liệu thu thập được từ </w:t>
      </w:r>
      <w:r w:rsidRPr="000F0E12">
        <w:rPr>
          <w:rFonts w:ascii="Times New Roman" w:hAnsi="Times New Roman" w:cs="Times New Roman"/>
          <w:b/>
          <w:bCs/>
          <w:sz w:val="26"/>
          <w:szCs w:val="26"/>
        </w:rPr>
        <w:t>FlowMonitor</w:t>
      </w:r>
      <w:r w:rsidRPr="000F0E12">
        <w:rPr>
          <w:rFonts w:ascii="Times New Roman" w:hAnsi="Times New Roman" w:cs="Times New Roman"/>
          <w:sz w:val="26"/>
          <w:szCs w:val="26"/>
        </w:rPr>
        <w:t xml:space="preserve"> trong NS-3. Các chỉ số này bao gồm số gói tin đã gửi, đã nhận, mất, tỉ lệ mất gói tin, tỉ lệ truyền gói tin, độ trễ (delay), độ biến động độ trễ (jitter) và băng thông (throughput).</w:t>
      </w:r>
    </w:p>
    <w:p w14:paraId="22329E3D" w14:textId="161E64AD" w:rsidR="00E42A6A" w:rsidRDefault="00E42A6A" w:rsidP="00267163">
      <w:pPr>
        <w:rPr>
          <w:rFonts w:ascii="Times New Roman" w:hAnsi="Times New Roman" w:cs="Times New Roman"/>
          <w:sz w:val="26"/>
          <w:szCs w:val="26"/>
          <w:lang w:val="vi-VN"/>
        </w:rPr>
      </w:pPr>
      <w:r>
        <w:rPr>
          <w:rFonts w:ascii="Times New Roman" w:hAnsi="Times New Roman" w:cs="Times New Roman"/>
          <w:sz w:val="26"/>
          <w:szCs w:val="26"/>
          <w:lang w:val="vi-VN"/>
        </w:rPr>
        <w:t xml:space="preserve">Code lúc chưa phát </w:t>
      </w:r>
      <w:r w:rsidR="00A71583">
        <w:rPr>
          <w:rFonts w:ascii="Times New Roman" w:hAnsi="Times New Roman" w:cs="Times New Roman"/>
          <w:sz w:val="26"/>
          <w:szCs w:val="26"/>
          <w:lang w:val="vi-VN"/>
        </w:rPr>
        <w:t>triển(dòng 1719 trong file vanet-compare-routing.cc)</w:t>
      </w:r>
    </w:p>
    <w:p w14:paraId="14BD619A" w14:textId="35EFAC46" w:rsidR="00E42A6A" w:rsidRPr="00E42A6A" w:rsidRDefault="00654D5C" w:rsidP="00267163">
      <w:pPr>
        <w:rPr>
          <w:rFonts w:ascii="Times New Roman" w:hAnsi="Times New Roman" w:cs="Times New Roman"/>
          <w:sz w:val="26"/>
          <w:szCs w:val="26"/>
          <w:lang w:val="vi-VN"/>
        </w:rPr>
      </w:pPr>
      <w:r w:rsidRPr="00654D5C">
        <w:rPr>
          <w:rFonts w:ascii="Times New Roman" w:hAnsi="Times New Roman" w:cs="Times New Roman"/>
          <w:noProof/>
          <w:sz w:val="26"/>
          <w:szCs w:val="26"/>
          <w:lang w:val="vi-VN"/>
        </w:rPr>
        <w:drawing>
          <wp:inline distT="0" distB="0" distL="0" distR="0" wp14:anchorId="475B06E9" wp14:editId="0A24F2C9">
            <wp:extent cx="4105848" cy="1781424"/>
            <wp:effectExtent l="0" t="0" r="0" b="9525"/>
            <wp:docPr id="69576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62637" name=""/>
                    <pic:cNvPicPr/>
                  </pic:nvPicPr>
                  <pic:blipFill>
                    <a:blip r:embed="rId74"/>
                    <a:stretch>
                      <a:fillRect/>
                    </a:stretch>
                  </pic:blipFill>
                  <pic:spPr>
                    <a:xfrm>
                      <a:off x="0" y="0"/>
                      <a:ext cx="4105848" cy="1781424"/>
                    </a:xfrm>
                    <a:prstGeom prst="rect">
                      <a:avLst/>
                    </a:prstGeom>
                  </pic:spPr>
                </pic:pic>
              </a:graphicData>
            </a:graphic>
          </wp:inline>
        </w:drawing>
      </w:r>
    </w:p>
    <w:p w14:paraId="237A23CC" w14:textId="77777777" w:rsidR="00654D5C" w:rsidRDefault="00654D5C" w:rsidP="00267163">
      <w:pPr>
        <w:rPr>
          <w:rFonts w:ascii="Times New Roman" w:hAnsi="Times New Roman" w:cs="Times New Roman"/>
          <w:sz w:val="26"/>
          <w:szCs w:val="26"/>
          <w:lang w:val="vi-VN"/>
        </w:rPr>
      </w:pPr>
    </w:p>
    <w:p w14:paraId="0E118769" w14:textId="77777777" w:rsidR="00654D5C" w:rsidRDefault="00654D5C" w:rsidP="00267163">
      <w:pPr>
        <w:rPr>
          <w:rFonts w:ascii="Times New Roman" w:hAnsi="Times New Roman" w:cs="Times New Roman"/>
          <w:sz w:val="26"/>
          <w:szCs w:val="26"/>
          <w:lang w:val="vi-VN"/>
        </w:rPr>
      </w:pPr>
    </w:p>
    <w:p w14:paraId="653276F9" w14:textId="77777777" w:rsidR="00654D5C" w:rsidRDefault="00654D5C" w:rsidP="00267163">
      <w:pPr>
        <w:rPr>
          <w:rFonts w:ascii="Times New Roman" w:hAnsi="Times New Roman" w:cs="Times New Roman"/>
          <w:sz w:val="26"/>
          <w:szCs w:val="26"/>
          <w:lang w:val="vi-VN"/>
        </w:rPr>
      </w:pPr>
    </w:p>
    <w:p w14:paraId="2E6F7B9A" w14:textId="77777777" w:rsidR="00654D5C" w:rsidRDefault="00654D5C" w:rsidP="00267163">
      <w:pPr>
        <w:rPr>
          <w:rFonts w:ascii="Times New Roman" w:hAnsi="Times New Roman" w:cs="Times New Roman"/>
          <w:sz w:val="26"/>
          <w:szCs w:val="26"/>
          <w:lang w:val="vi-VN"/>
        </w:rPr>
      </w:pPr>
    </w:p>
    <w:p w14:paraId="18092A41" w14:textId="06BC7D87" w:rsidR="00423D99" w:rsidRDefault="00A7081F" w:rsidP="00267163">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Code phát triển thêm </w:t>
      </w:r>
      <w:r w:rsidR="00A71583">
        <w:rPr>
          <w:rFonts w:ascii="Times New Roman" w:hAnsi="Times New Roman" w:cs="Times New Roman"/>
          <w:sz w:val="26"/>
          <w:szCs w:val="26"/>
          <w:lang w:val="vi-VN"/>
        </w:rPr>
        <w:t>(Dòng 1719 trong file vanet-compare-routing2.cc)</w:t>
      </w:r>
    </w:p>
    <w:p w14:paraId="21F8B6F4" w14:textId="1CFE11F9" w:rsidR="004A1B72" w:rsidRDefault="004A1B72" w:rsidP="00267163">
      <w:pPr>
        <w:rPr>
          <w:rFonts w:ascii="Times New Roman" w:hAnsi="Times New Roman" w:cs="Times New Roman"/>
          <w:sz w:val="26"/>
          <w:szCs w:val="26"/>
          <w:lang w:val="vi-VN"/>
        </w:rPr>
      </w:pPr>
      <w:r w:rsidRPr="004A1B72">
        <w:rPr>
          <w:rFonts w:ascii="Times New Roman" w:hAnsi="Times New Roman" w:cs="Times New Roman"/>
          <w:noProof/>
          <w:sz w:val="26"/>
          <w:szCs w:val="26"/>
          <w:lang w:val="vi-VN"/>
        </w:rPr>
        <w:drawing>
          <wp:inline distT="0" distB="0" distL="0" distR="0" wp14:anchorId="5A044550" wp14:editId="138F2695">
            <wp:extent cx="5943600" cy="2700655"/>
            <wp:effectExtent l="0" t="0" r="0" b="4445"/>
            <wp:docPr id="700143859"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43859" name="Picture 1" descr="A computer code on a white background&#10;&#10;Description automatically generated"/>
                    <pic:cNvPicPr/>
                  </pic:nvPicPr>
                  <pic:blipFill>
                    <a:blip r:embed="rId75"/>
                    <a:stretch>
                      <a:fillRect/>
                    </a:stretch>
                  </pic:blipFill>
                  <pic:spPr>
                    <a:xfrm>
                      <a:off x="0" y="0"/>
                      <a:ext cx="5943600" cy="2700655"/>
                    </a:xfrm>
                    <a:prstGeom prst="rect">
                      <a:avLst/>
                    </a:prstGeom>
                  </pic:spPr>
                </pic:pic>
              </a:graphicData>
            </a:graphic>
          </wp:inline>
        </w:drawing>
      </w:r>
    </w:p>
    <w:p w14:paraId="64DCABA3" w14:textId="57E98896" w:rsidR="00274ED3" w:rsidRDefault="00274ED3" w:rsidP="00267163">
      <w:pPr>
        <w:rPr>
          <w:rFonts w:ascii="Times New Roman" w:hAnsi="Times New Roman" w:cs="Times New Roman"/>
          <w:sz w:val="26"/>
          <w:szCs w:val="26"/>
          <w:lang w:val="vi-VN"/>
        </w:rPr>
      </w:pPr>
      <w:r w:rsidRPr="00274ED3">
        <w:rPr>
          <w:rFonts w:ascii="Times New Roman" w:hAnsi="Times New Roman" w:cs="Times New Roman"/>
          <w:noProof/>
          <w:sz w:val="26"/>
          <w:szCs w:val="26"/>
          <w:lang w:val="vi-VN"/>
        </w:rPr>
        <w:drawing>
          <wp:inline distT="0" distB="0" distL="0" distR="0" wp14:anchorId="3529BB95" wp14:editId="7E151EA1">
            <wp:extent cx="5943600" cy="2623185"/>
            <wp:effectExtent l="0" t="0" r="0" b="5715"/>
            <wp:docPr id="10689366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36637" name="Picture 1" descr="A screenshot of a computer code&#10;&#10;Description automatically generated"/>
                    <pic:cNvPicPr/>
                  </pic:nvPicPr>
                  <pic:blipFill>
                    <a:blip r:embed="rId76"/>
                    <a:stretch>
                      <a:fillRect/>
                    </a:stretch>
                  </pic:blipFill>
                  <pic:spPr>
                    <a:xfrm>
                      <a:off x="0" y="0"/>
                      <a:ext cx="5943600" cy="2623185"/>
                    </a:xfrm>
                    <a:prstGeom prst="rect">
                      <a:avLst/>
                    </a:prstGeom>
                  </pic:spPr>
                </pic:pic>
              </a:graphicData>
            </a:graphic>
          </wp:inline>
        </w:drawing>
      </w:r>
    </w:p>
    <w:p w14:paraId="695BF60D" w14:textId="3349EA04" w:rsidR="0066100B" w:rsidRDefault="0066100B" w:rsidP="00267163">
      <w:pPr>
        <w:rPr>
          <w:rFonts w:ascii="Times New Roman" w:hAnsi="Times New Roman" w:cs="Times New Roman"/>
          <w:sz w:val="26"/>
          <w:szCs w:val="26"/>
          <w:lang w:val="vi-VN"/>
        </w:rPr>
      </w:pPr>
      <w:r w:rsidRPr="0066100B">
        <w:rPr>
          <w:rFonts w:ascii="Times New Roman" w:hAnsi="Times New Roman" w:cs="Times New Roman"/>
          <w:noProof/>
          <w:sz w:val="26"/>
          <w:szCs w:val="26"/>
          <w:lang w:val="vi-VN"/>
        </w:rPr>
        <w:drawing>
          <wp:inline distT="0" distB="0" distL="0" distR="0" wp14:anchorId="35A35FCA" wp14:editId="1FFE4515">
            <wp:extent cx="5943600" cy="1948815"/>
            <wp:effectExtent l="0" t="0" r="0" b="0"/>
            <wp:docPr id="1658796639"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96639" name="Picture 1" descr="A computer code on a white background&#10;&#10;Description automatically generated"/>
                    <pic:cNvPicPr/>
                  </pic:nvPicPr>
                  <pic:blipFill>
                    <a:blip r:embed="rId77"/>
                    <a:stretch>
                      <a:fillRect/>
                    </a:stretch>
                  </pic:blipFill>
                  <pic:spPr>
                    <a:xfrm>
                      <a:off x="0" y="0"/>
                      <a:ext cx="5943600" cy="1948815"/>
                    </a:xfrm>
                    <a:prstGeom prst="rect">
                      <a:avLst/>
                    </a:prstGeom>
                  </pic:spPr>
                </pic:pic>
              </a:graphicData>
            </a:graphic>
          </wp:inline>
        </w:drawing>
      </w:r>
    </w:p>
    <w:p w14:paraId="3C4A0EA4" w14:textId="7E08A689" w:rsidR="0066100B" w:rsidRDefault="00E42A6A" w:rsidP="00267163">
      <w:pPr>
        <w:rPr>
          <w:rFonts w:ascii="Times New Roman" w:hAnsi="Times New Roman" w:cs="Times New Roman"/>
          <w:sz w:val="26"/>
          <w:szCs w:val="26"/>
          <w:lang w:val="vi-VN"/>
        </w:rPr>
      </w:pPr>
      <w:r>
        <w:rPr>
          <w:rFonts w:ascii="Times New Roman" w:hAnsi="Times New Roman" w:cs="Times New Roman"/>
          <w:sz w:val="26"/>
          <w:szCs w:val="26"/>
          <w:lang w:val="vi-VN"/>
        </w:rPr>
        <w:t>Kết quả khi chạy lại code với chức năng mới</w:t>
      </w:r>
    </w:p>
    <w:p w14:paraId="32472B68" w14:textId="1D8E2CF5" w:rsidR="00654D5C" w:rsidRDefault="002B2F09" w:rsidP="00267163">
      <w:pP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725F7277" wp14:editId="1688C1B6">
            <wp:extent cx="5943600" cy="4457700"/>
            <wp:effectExtent l="0" t="0" r="0" b="0"/>
            <wp:docPr id="49803754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37544" name="Picture 2"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4B5D41A" w14:textId="77777777" w:rsidR="00C46A4E" w:rsidRPr="00C5616D" w:rsidRDefault="00C46A4E" w:rsidP="00267163">
      <w:pPr>
        <w:rPr>
          <w:rFonts w:ascii="Times New Roman" w:hAnsi="Times New Roman" w:cs="Times New Roman"/>
          <w:sz w:val="26"/>
          <w:szCs w:val="26"/>
          <w:lang w:val="vi-VN"/>
        </w:rPr>
      </w:pPr>
    </w:p>
    <w:sectPr w:rsidR="00C46A4E" w:rsidRPr="00C5616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E421F7" w14:textId="77777777" w:rsidR="007E196C" w:rsidRDefault="007E196C" w:rsidP="00C952E8">
      <w:pPr>
        <w:spacing w:after="0" w:line="240" w:lineRule="auto"/>
      </w:pPr>
      <w:r>
        <w:separator/>
      </w:r>
    </w:p>
  </w:endnote>
  <w:endnote w:type="continuationSeparator" w:id="0">
    <w:p w14:paraId="264C876E" w14:textId="77777777" w:rsidR="007E196C" w:rsidRDefault="007E196C" w:rsidP="00C952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7F0406" w14:textId="77777777" w:rsidR="007E196C" w:rsidRDefault="007E196C" w:rsidP="00C952E8">
      <w:pPr>
        <w:spacing w:after="0" w:line="240" w:lineRule="auto"/>
      </w:pPr>
      <w:r>
        <w:separator/>
      </w:r>
    </w:p>
  </w:footnote>
  <w:footnote w:type="continuationSeparator" w:id="0">
    <w:p w14:paraId="7640B7C2" w14:textId="77777777" w:rsidR="007E196C" w:rsidRDefault="007E196C" w:rsidP="00C952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44222"/>
    <w:multiLevelType w:val="multilevel"/>
    <w:tmpl w:val="8DBA7CE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296C40"/>
    <w:multiLevelType w:val="multilevel"/>
    <w:tmpl w:val="6472E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0D4D82"/>
    <w:multiLevelType w:val="multilevel"/>
    <w:tmpl w:val="57F24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F0137"/>
    <w:multiLevelType w:val="hybridMultilevel"/>
    <w:tmpl w:val="D722AF02"/>
    <w:lvl w:ilvl="0" w:tplc="698E07D8">
      <w:start w:val="1"/>
      <w:numFmt w:val="bullet"/>
      <w:lvlText w:val=""/>
      <w:lvlJc w:val="left"/>
      <w:pPr>
        <w:ind w:left="720" w:hanging="360"/>
      </w:pPr>
      <w:rPr>
        <w:rFonts w:ascii="Symbol" w:hAnsi="Symbol" w:hint="default"/>
      </w:rPr>
    </w:lvl>
    <w:lvl w:ilvl="1" w:tplc="606EBF6E">
      <w:start w:val="1"/>
      <w:numFmt w:val="bullet"/>
      <w:lvlText w:val="o"/>
      <w:lvlJc w:val="left"/>
      <w:pPr>
        <w:ind w:left="1440" w:hanging="360"/>
      </w:pPr>
      <w:rPr>
        <w:rFonts w:ascii="Courier New" w:hAnsi="Courier New" w:hint="default"/>
      </w:rPr>
    </w:lvl>
    <w:lvl w:ilvl="2" w:tplc="6BAE832E">
      <w:start w:val="1"/>
      <w:numFmt w:val="bullet"/>
      <w:lvlText w:val=""/>
      <w:lvlJc w:val="left"/>
      <w:pPr>
        <w:ind w:left="2160" w:hanging="360"/>
      </w:pPr>
      <w:rPr>
        <w:rFonts w:ascii="Wingdings" w:hAnsi="Wingdings" w:hint="default"/>
      </w:rPr>
    </w:lvl>
    <w:lvl w:ilvl="3" w:tplc="FB5A30F8">
      <w:start w:val="1"/>
      <w:numFmt w:val="bullet"/>
      <w:lvlText w:val=""/>
      <w:lvlJc w:val="left"/>
      <w:pPr>
        <w:ind w:left="2880" w:hanging="360"/>
      </w:pPr>
      <w:rPr>
        <w:rFonts w:ascii="Symbol" w:hAnsi="Symbol" w:hint="default"/>
      </w:rPr>
    </w:lvl>
    <w:lvl w:ilvl="4" w:tplc="E646C822">
      <w:start w:val="1"/>
      <w:numFmt w:val="bullet"/>
      <w:lvlText w:val="o"/>
      <w:lvlJc w:val="left"/>
      <w:pPr>
        <w:ind w:left="3600" w:hanging="360"/>
      </w:pPr>
      <w:rPr>
        <w:rFonts w:ascii="Courier New" w:hAnsi="Courier New" w:hint="default"/>
      </w:rPr>
    </w:lvl>
    <w:lvl w:ilvl="5" w:tplc="3D32019C">
      <w:start w:val="1"/>
      <w:numFmt w:val="bullet"/>
      <w:lvlText w:val=""/>
      <w:lvlJc w:val="left"/>
      <w:pPr>
        <w:ind w:left="4320" w:hanging="360"/>
      </w:pPr>
      <w:rPr>
        <w:rFonts w:ascii="Wingdings" w:hAnsi="Wingdings" w:hint="default"/>
      </w:rPr>
    </w:lvl>
    <w:lvl w:ilvl="6" w:tplc="130C1F7A">
      <w:start w:val="1"/>
      <w:numFmt w:val="bullet"/>
      <w:lvlText w:val=""/>
      <w:lvlJc w:val="left"/>
      <w:pPr>
        <w:ind w:left="5040" w:hanging="360"/>
      </w:pPr>
      <w:rPr>
        <w:rFonts w:ascii="Symbol" w:hAnsi="Symbol" w:hint="default"/>
      </w:rPr>
    </w:lvl>
    <w:lvl w:ilvl="7" w:tplc="E6E447C8">
      <w:start w:val="1"/>
      <w:numFmt w:val="bullet"/>
      <w:lvlText w:val="o"/>
      <w:lvlJc w:val="left"/>
      <w:pPr>
        <w:ind w:left="5760" w:hanging="360"/>
      </w:pPr>
      <w:rPr>
        <w:rFonts w:ascii="Courier New" w:hAnsi="Courier New" w:hint="default"/>
      </w:rPr>
    </w:lvl>
    <w:lvl w:ilvl="8" w:tplc="4A8AFEE2">
      <w:start w:val="1"/>
      <w:numFmt w:val="bullet"/>
      <w:lvlText w:val=""/>
      <w:lvlJc w:val="left"/>
      <w:pPr>
        <w:ind w:left="6480" w:hanging="360"/>
      </w:pPr>
      <w:rPr>
        <w:rFonts w:ascii="Wingdings" w:hAnsi="Wingdings" w:hint="default"/>
      </w:rPr>
    </w:lvl>
  </w:abstractNum>
  <w:abstractNum w:abstractNumId="4" w15:restartNumberingAfterBreak="0">
    <w:nsid w:val="18D55EEA"/>
    <w:multiLevelType w:val="multilevel"/>
    <w:tmpl w:val="A1C8FFF8"/>
    <w:lvl w:ilvl="0">
      <w:start w:val="1"/>
      <w:numFmt w:val="decimal"/>
      <w:lvlText w:val="%1."/>
      <w:lvlJc w:val="left"/>
      <w:pPr>
        <w:ind w:left="990" w:hanging="360"/>
      </w:pPr>
      <w:rPr>
        <w:rFonts w:hint="default"/>
      </w:rPr>
    </w:lvl>
    <w:lvl w:ilvl="1">
      <w:start w:val="1"/>
      <w:numFmt w:val="decimal"/>
      <w:isLgl/>
      <w:lvlText w:val="%1.%2"/>
      <w:lvlJc w:val="left"/>
      <w:pPr>
        <w:ind w:left="1350" w:hanging="36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430" w:hanging="720"/>
      </w:pPr>
      <w:rPr>
        <w:rFonts w:hint="default"/>
      </w:rPr>
    </w:lvl>
    <w:lvl w:ilvl="4">
      <w:start w:val="1"/>
      <w:numFmt w:val="decimal"/>
      <w:isLgl/>
      <w:lvlText w:val="%1.%2.%3.%4.%5"/>
      <w:lvlJc w:val="left"/>
      <w:pPr>
        <w:ind w:left="3150" w:hanging="1080"/>
      </w:pPr>
      <w:rPr>
        <w:rFonts w:hint="default"/>
      </w:rPr>
    </w:lvl>
    <w:lvl w:ilvl="5">
      <w:start w:val="1"/>
      <w:numFmt w:val="decimal"/>
      <w:isLgl/>
      <w:lvlText w:val="%1.%2.%3.%4.%5.%6"/>
      <w:lvlJc w:val="left"/>
      <w:pPr>
        <w:ind w:left="3870"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50" w:hanging="1800"/>
      </w:pPr>
      <w:rPr>
        <w:rFonts w:hint="default"/>
      </w:rPr>
    </w:lvl>
    <w:lvl w:ilvl="8">
      <w:start w:val="1"/>
      <w:numFmt w:val="decimal"/>
      <w:isLgl/>
      <w:lvlText w:val="%1.%2.%3.%4.%5.%6.%7.%8.%9"/>
      <w:lvlJc w:val="left"/>
      <w:pPr>
        <w:ind w:left="5310" w:hanging="1800"/>
      </w:pPr>
      <w:rPr>
        <w:rFonts w:hint="default"/>
      </w:rPr>
    </w:lvl>
  </w:abstractNum>
  <w:abstractNum w:abstractNumId="5" w15:restartNumberingAfterBreak="0">
    <w:nsid w:val="1A9579C7"/>
    <w:multiLevelType w:val="multilevel"/>
    <w:tmpl w:val="4DB80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E1043"/>
    <w:multiLevelType w:val="multilevel"/>
    <w:tmpl w:val="3852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86726A"/>
    <w:multiLevelType w:val="multilevel"/>
    <w:tmpl w:val="3226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D4301C"/>
    <w:multiLevelType w:val="multilevel"/>
    <w:tmpl w:val="9F38A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6E668E"/>
    <w:multiLevelType w:val="multilevel"/>
    <w:tmpl w:val="633E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205B5A"/>
    <w:multiLevelType w:val="multilevel"/>
    <w:tmpl w:val="B2EA5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7F22EE"/>
    <w:multiLevelType w:val="multilevel"/>
    <w:tmpl w:val="6218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535030"/>
    <w:multiLevelType w:val="hybridMultilevel"/>
    <w:tmpl w:val="15E8ABCE"/>
    <w:lvl w:ilvl="0" w:tplc="6FB4D6F8">
      <w:start w:val="1"/>
      <w:numFmt w:val="bullet"/>
      <w:lvlText w:val="•"/>
      <w:lvlJc w:val="left"/>
      <w:pPr>
        <w:tabs>
          <w:tab w:val="num" w:pos="720"/>
        </w:tabs>
        <w:ind w:left="720" w:hanging="360"/>
      </w:pPr>
      <w:rPr>
        <w:rFonts w:ascii="Arial" w:hAnsi="Arial" w:hint="default"/>
      </w:rPr>
    </w:lvl>
    <w:lvl w:ilvl="1" w:tplc="5F466386" w:tentative="1">
      <w:start w:val="1"/>
      <w:numFmt w:val="bullet"/>
      <w:lvlText w:val="•"/>
      <w:lvlJc w:val="left"/>
      <w:pPr>
        <w:tabs>
          <w:tab w:val="num" w:pos="1440"/>
        </w:tabs>
        <w:ind w:left="1440" w:hanging="360"/>
      </w:pPr>
      <w:rPr>
        <w:rFonts w:ascii="Arial" w:hAnsi="Arial" w:hint="default"/>
      </w:rPr>
    </w:lvl>
    <w:lvl w:ilvl="2" w:tplc="7FEAD9F6" w:tentative="1">
      <w:start w:val="1"/>
      <w:numFmt w:val="bullet"/>
      <w:lvlText w:val="•"/>
      <w:lvlJc w:val="left"/>
      <w:pPr>
        <w:tabs>
          <w:tab w:val="num" w:pos="2160"/>
        </w:tabs>
        <w:ind w:left="2160" w:hanging="360"/>
      </w:pPr>
      <w:rPr>
        <w:rFonts w:ascii="Arial" w:hAnsi="Arial" w:hint="default"/>
      </w:rPr>
    </w:lvl>
    <w:lvl w:ilvl="3" w:tplc="3F3AF724" w:tentative="1">
      <w:start w:val="1"/>
      <w:numFmt w:val="bullet"/>
      <w:lvlText w:val="•"/>
      <w:lvlJc w:val="left"/>
      <w:pPr>
        <w:tabs>
          <w:tab w:val="num" w:pos="2880"/>
        </w:tabs>
        <w:ind w:left="2880" w:hanging="360"/>
      </w:pPr>
      <w:rPr>
        <w:rFonts w:ascii="Arial" w:hAnsi="Arial" w:hint="default"/>
      </w:rPr>
    </w:lvl>
    <w:lvl w:ilvl="4" w:tplc="A6A23C06" w:tentative="1">
      <w:start w:val="1"/>
      <w:numFmt w:val="bullet"/>
      <w:lvlText w:val="•"/>
      <w:lvlJc w:val="left"/>
      <w:pPr>
        <w:tabs>
          <w:tab w:val="num" w:pos="3600"/>
        </w:tabs>
        <w:ind w:left="3600" w:hanging="360"/>
      </w:pPr>
      <w:rPr>
        <w:rFonts w:ascii="Arial" w:hAnsi="Arial" w:hint="default"/>
      </w:rPr>
    </w:lvl>
    <w:lvl w:ilvl="5" w:tplc="2CF2AEA0" w:tentative="1">
      <w:start w:val="1"/>
      <w:numFmt w:val="bullet"/>
      <w:lvlText w:val="•"/>
      <w:lvlJc w:val="left"/>
      <w:pPr>
        <w:tabs>
          <w:tab w:val="num" w:pos="4320"/>
        </w:tabs>
        <w:ind w:left="4320" w:hanging="360"/>
      </w:pPr>
      <w:rPr>
        <w:rFonts w:ascii="Arial" w:hAnsi="Arial" w:hint="default"/>
      </w:rPr>
    </w:lvl>
    <w:lvl w:ilvl="6" w:tplc="C1A0D310" w:tentative="1">
      <w:start w:val="1"/>
      <w:numFmt w:val="bullet"/>
      <w:lvlText w:val="•"/>
      <w:lvlJc w:val="left"/>
      <w:pPr>
        <w:tabs>
          <w:tab w:val="num" w:pos="5040"/>
        </w:tabs>
        <w:ind w:left="5040" w:hanging="360"/>
      </w:pPr>
      <w:rPr>
        <w:rFonts w:ascii="Arial" w:hAnsi="Arial" w:hint="default"/>
      </w:rPr>
    </w:lvl>
    <w:lvl w:ilvl="7" w:tplc="BA6C62A2" w:tentative="1">
      <w:start w:val="1"/>
      <w:numFmt w:val="bullet"/>
      <w:lvlText w:val="•"/>
      <w:lvlJc w:val="left"/>
      <w:pPr>
        <w:tabs>
          <w:tab w:val="num" w:pos="5760"/>
        </w:tabs>
        <w:ind w:left="5760" w:hanging="360"/>
      </w:pPr>
      <w:rPr>
        <w:rFonts w:ascii="Arial" w:hAnsi="Arial" w:hint="default"/>
      </w:rPr>
    </w:lvl>
    <w:lvl w:ilvl="8" w:tplc="5250337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E81194C"/>
    <w:multiLevelType w:val="multilevel"/>
    <w:tmpl w:val="5EDED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BF6A23"/>
    <w:multiLevelType w:val="hybridMultilevel"/>
    <w:tmpl w:val="1C4291F4"/>
    <w:lvl w:ilvl="0" w:tplc="C9822F76">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B03119"/>
    <w:multiLevelType w:val="multilevel"/>
    <w:tmpl w:val="8B861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6B7DD9"/>
    <w:multiLevelType w:val="multilevel"/>
    <w:tmpl w:val="8C12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5D42B9"/>
    <w:multiLevelType w:val="multilevel"/>
    <w:tmpl w:val="DADE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4B4A15"/>
    <w:multiLevelType w:val="multilevel"/>
    <w:tmpl w:val="AB16F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7F5528"/>
    <w:multiLevelType w:val="multilevel"/>
    <w:tmpl w:val="6F4C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DB42EB"/>
    <w:multiLevelType w:val="multilevel"/>
    <w:tmpl w:val="D2DA9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9B7563"/>
    <w:multiLevelType w:val="multilevel"/>
    <w:tmpl w:val="6096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9F2323"/>
    <w:multiLevelType w:val="multilevel"/>
    <w:tmpl w:val="7278B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060C5D"/>
    <w:multiLevelType w:val="hybridMultilevel"/>
    <w:tmpl w:val="C33C6772"/>
    <w:lvl w:ilvl="0" w:tplc="D6DE850A">
      <w:start w:val="2"/>
      <w:numFmt w:val="decimal"/>
      <w:lvlText w:val="%1."/>
      <w:lvlJc w:val="left"/>
      <w:pPr>
        <w:ind w:left="720" w:hanging="360"/>
      </w:pPr>
    </w:lvl>
    <w:lvl w:ilvl="1" w:tplc="740EB14C">
      <w:start w:val="1"/>
      <w:numFmt w:val="lowerLetter"/>
      <w:lvlText w:val="%2."/>
      <w:lvlJc w:val="left"/>
      <w:pPr>
        <w:ind w:left="1440" w:hanging="360"/>
      </w:pPr>
    </w:lvl>
    <w:lvl w:ilvl="2" w:tplc="28EE9578">
      <w:start w:val="1"/>
      <w:numFmt w:val="lowerRoman"/>
      <w:lvlText w:val="%3."/>
      <w:lvlJc w:val="right"/>
      <w:pPr>
        <w:ind w:left="2160" w:hanging="180"/>
      </w:pPr>
    </w:lvl>
    <w:lvl w:ilvl="3" w:tplc="B7ACD346">
      <w:start w:val="1"/>
      <w:numFmt w:val="decimal"/>
      <w:lvlText w:val="%4."/>
      <w:lvlJc w:val="left"/>
      <w:pPr>
        <w:ind w:left="2880" w:hanging="360"/>
      </w:pPr>
    </w:lvl>
    <w:lvl w:ilvl="4" w:tplc="ABE86FC8">
      <w:start w:val="1"/>
      <w:numFmt w:val="lowerLetter"/>
      <w:lvlText w:val="%5."/>
      <w:lvlJc w:val="left"/>
      <w:pPr>
        <w:ind w:left="3600" w:hanging="360"/>
      </w:pPr>
    </w:lvl>
    <w:lvl w:ilvl="5" w:tplc="A46EB36C">
      <w:start w:val="1"/>
      <w:numFmt w:val="lowerRoman"/>
      <w:lvlText w:val="%6."/>
      <w:lvlJc w:val="right"/>
      <w:pPr>
        <w:ind w:left="4320" w:hanging="180"/>
      </w:pPr>
    </w:lvl>
    <w:lvl w:ilvl="6" w:tplc="EDA2FD44">
      <w:start w:val="1"/>
      <w:numFmt w:val="decimal"/>
      <w:lvlText w:val="%7."/>
      <w:lvlJc w:val="left"/>
      <w:pPr>
        <w:ind w:left="5040" w:hanging="360"/>
      </w:pPr>
    </w:lvl>
    <w:lvl w:ilvl="7" w:tplc="B4C6C4F2">
      <w:start w:val="1"/>
      <w:numFmt w:val="lowerLetter"/>
      <w:lvlText w:val="%8."/>
      <w:lvlJc w:val="left"/>
      <w:pPr>
        <w:ind w:left="5760" w:hanging="360"/>
      </w:pPr>
    </w:lvl>
    <w:lvl w:ilvl="8" w:tplc="FA50801A">
      <w:start w:val="1"/>
      <w:numFmt w:val="lowerRoman"/>
      <w:lvlText w:val="%9."/>
      <w:lvlJc w:val="right"/>
      <w:pPr>
        <w:ind w:left="6480" w:hanging="180"/>
      </w:pPr>
    </w:lvl>
  </w:abstractNum>
  <w:abstractNum w:abstractNumId="24" w15:restartNumberingAfterBreak="0">
    <w:nsid w:val="7E334365"/>
    <w:multiLevelType w:val="multilevel"/>
    <w:tmpl w:val="812C1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8431028">
    <w:abstractNumId w:val="23"/>
  </w:num>
  <w:num w:numId="2" w16cid:durableId="1817143007">
    <w:abstractNumId w:val="3"/>
  </w:num>
  <w:num w:numId="3" w16cid:durableId="1174492663">
    <w:abstractNumId w:val="5"/>
  </w:num>
  <w:num w:numId="4" w16cid:durableId="1641031777">
    <w:abstractNumId w:val="2"/>
  </w:num>
  <w:num w:numId="5" w16cid:durableId="544215670">
    <w:abstractNumId w:val="14"/>
  </w:num>
  <w:num w:numId="6" w16cid:durableId="281223">
    <w:abstractNumId w:val="0"/>
  </w:num>
  <w:num w:numId="7" w16cid:durableId="674957796">
    <w:abstractNumId w:val="19"/>
  </w:num>
  <w:num w:numId="8" w16cid:durableId="1648315015">
    <w:abstractNumId w:val="12"/>
  </w:num>
  <w:num w:numId="9" w16cid:durableId="1796676410">
    <w:abstractNumId w:val="1"/>
  </w:num>
  <w:num w:numId="10" w16cid:durableId="307829403">
    <w:abstractNumId w:val="4"/>
  </w:num>
  <w:num w:numId="11" w16cid:durableId="692804983">
    <w:abstractNumId w:val="18"/>
  </w:num>
  <w:num w:numId="12" w16cid:durableId="980504857">
    <w:abstractNumId w:val="24"/>
  </w:num>
  <w:num w:numId="13" w16cid:durableId="385376932">
    <w:abstractNumId w:val="21"/>
  </w:num>
  <w:num w:numId="14" w16cid:durableId="773598631">
    <w:abstractNumId w:val="20"/>
  </w:num>
  <w:num w:numId="15" w16cid:durableId="265115787">
    <w:abstractNumId w:val="8"/>
  </w:num>
  <w:num w:numId="16" w16cid:durableId="639269591">
    <w:abstractNumId w:val="6"/>
  </w:num>
  <w:num w:numId="17" w16cid:durableId="760954340">
    <w:abstractNumId w:val="10"/>
  </w:num>
  <w:num w:numId="18" w16cid:durableId="53435285">
    <w:abstractNumId w:val="7"/>
  </w:num>
  <w:num w:numId="19" w16cid:durableId="260994032">
    <w:abstractNumId w:val="11"/>
  </w:num>
  <w:num w:numId="20" w16cid:durableId="224803388">
    <w:abstractNumId w:val="17"/>
  </w:num>
  <w:num w:numId="21" w16cid:durableId="2044360784">
    <w:abstractNumId w:val="9"/>
  </w:num>
  <w:num w:numId="22" w16cid:durableId="993753496">
    <w:abstractNumId w:val="16"/>
  </w:num>
  <w:num w:numId="23" w16cid:durableId="1769235416">
    <w:abstractNumId w:val="22"/>
  </w:num>
  <w:num w:numId="24" w16cid:durableId="543753203">
    <w:abstractNumId w:val="15"/>
  </w:num>
  <w:num w:numId="25" w16cid:durableId="11013024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7BF9FDD"/>
    <w:rsid w:val="000044D6"/>
    <w:rsid w:val="00005286"/>
    <w:rsid w:val="00005EA7"/>
    <w:rsid w:val="000066FB"/>
    <w:rsid w:val="00007569"/>
    <w:rsid w:val="0001078A"/>
    <w:rsid w:val="00020A6C"/>
    <w:rsid w:val="00026EA6"/>
    <w:rsid w:val="00027734"/>
    <w:rsid w:val="00032FDB"/>
    <w:rsid w:val="000356DE"/>
    <w:rsid w:val="000404FA"/>
    <w:rsid w:val="000416ED"/>
    <w:rsid w:val="00042F1B"/>
    <w:rsid w:val="00043272"/>
    <w:rsid w:val="00051D92"/>
    <w:rsid w:val="00052AC4"/>
    <w:rsid w:val="00052B16"/>
    <w:rsid w:val="000553E6"/>
    <w:rsid w:val="00055551"/>
    <w:rsid w:val="000643FA"/>
    <w:rsid w:val="00064865"/>
    <w:rsid w:val="00064C01"/>
    <w:rsid w:val="000655E9"/>
    <w:rsid w:val="0006623E"/>
    <w:rsid w:val="00071425"/>
    <w:rsid w:val="00074C13"/>
    <w:rsid w:val="000803F8"/>
    <w:rsid w:val="00087275"/>
    <w:rsid w:val="00094CA7"/>
    <w:rsid w:val="000A1C25"/>
    <w:rsid w:val="000A4056"/>
    <w:rsid w:val="000A5263"/>
    <w:rsid w:val="000A5660"/>
    <w:rsid w:val="000A7CA6"/>
    <w:rsid w:val="000B2333"/>
    <w:rsid w:val="000B293A"/>
    <w:rsid w:val="000B349A"/>
    <w:rsid w:val="000B3A85"/>
    <w:rsid w:val="000B3DD6"/>
    <w:rsid w:val="000B46E5"/>
    <w:rsid w:val="000C219A"/>
    <w:rsid w:val="000C37C8"/>
    <w:rsid w:val="000C42D7"/>
    <w:rsid w:val="000C7DC4"/>
    <w:rsid w:val="000D1800"/>
    <w:rsid w:val="000D4A29"/>
    <w:rsid w:val="000D53EE"/>
    <w:rsid w:val="000E0ECA"/>
    <w:rsid w:val="000E1CF7"/>
    <w:rsid w:val="000E2016"/>
    <w:rsid w:val="000E6C96"/>
    <w:rsid w:val="000F0E12"/>
    <w:rsid w:val="000F58F1"/>
    <w:rsid w:val="000F7FE8"/>
    <w:rsid w:val="001038A1"/>
    <w:rsid w:val="00103B2E"/>
    <w:rsid w:val="00103BF7"/>
    <w:rsid w:val="00104678"/>
    <w:rsid w:val="0010529B"/>
    <w:rsid w:val="0010591E"/>
    <w:rsid w:val="0010626B"/>
    <w:rsid w:val="00107FA8"/>
    <w:rsid w:val="00115A8D"/>
    <w:rsid w:val="00120580"/>
    <w:rsid w:val="001206A8"/>
    <w:rsid w:val="00121C94"/>
    <w:rsid w:val="001257CD"/>
    <w:rsid w:val="001264AB"/>
    <w:rsid w:val="001343D1"/>
    <w:rsid w:val="00141CA0"/>
    <w:rsid w:val="00143D0B"/>
    <w:rsid w:val="00150C0B"/>
    <w:rsid w:val="001569F9"/>
    <w:rsid w:val="0015723B"/>
    <w:rsid w:val="001600D8"/>
    <w:rsid w:val="0016177E"/>
    <w:rsid w:val="00163017"/>
    <w:rsid w:val="00167354"/>
    <w:rsid w:val="00174656"/>
    <w:rsid w:val="001776FF"/>
    <w:rsid w:val="0018091E"/>
    <w:rsid w:val="00185BBD"/>
    <w:rsid w:val="001907AA"/>
    <w:rsid w:val="0019085A"/>
    <w:rsid w:val="00190992"/>
    <w:rsid w:val="00190F87"/>
    <w:rsid w:val="00191BB7"/>
    <w:rsid w:val="001A74B6"/>
    <w:rsid w:val="001B0EF8"/>
    <w:rsid w:val="001B1166"/>
    <w:rsid w:val="001B20C9"/>
    <w:rsid w:val="001B7F74"/>
    <w:rsid w:val="001C1E5A"/>
    <w:rsid w:val="001C7CD9"/>
    <w:rsid w:val="001D2A96"/>
    <w:rsid w:val="001D367A"/>
    <w:rsid w:val="001D6273"/>
    <w:rsid w:val="001D6B55"/>
    <w:rsid w:val="001E11BE"/>
    <w:rsid w:val="001E3638"/>
    <w:rsid w:val="001F1E76"/>
    <w:rsid w:val="001F3FD1"/>
    <w:rsid w:val="001F7406"/>
    <w:rsid w:val="00202365"/>
    <w:rsid w:val="002101D9"/>
    <w:rsid w:val="002101E8"/>
    <w:rsid w:val="002136E6"/>
    <w:rsid w:val="002178A0"/>
    <w:rsid w:val="00225DF3"/>
    <w:rsid w:val="0022613B"/>
    <w:rsid w:val="0022674A"/>
    <w:rsid w:val="00226A35"/>
    <w:rsid w:val="002315B3"/>
    <w:rsid w:val="0023422D"/>
    <w:rsid w:val="002365DB"/>
    <w:rsid w:val="00240219"/>
    <w:rsid w:val="002408E7"/>
    <w:rsid w:val="00240C7D"/>
    <w:rsid w:val="00242867"/>
    <w:rsid w:val="00242D98"/>
    <w:rsid w:val="00253A11"/>
    <w:rsid w:val="002568E4"/>
    <w:rsid w:val="002617E4"/>
    <w:rsid w:val="00262020"/>
    <w:rsid w:val="002623C8"/>
    <w:rsid w:val="0026252D"/>
    <w:rsid w:val="002654FC"/>
    <w:rsid w:val="00267163"/>
    <w:rsid w:val="00267825"/>
    <w:rsid w:val="002704D9"/>
    <w:rsid w:val="00270553"/>
    <w:rsid w:val="00272532"/>
    <w:rsid w:val="00272CF3"/>
    <w:rsid w:val="00273DB8"/>
    <w:rsid w:val="00274ED3"/>
    <w:rsid w:val="00282191"/>
    <w:rsid w:val="00282636"/>
    <w:rsid w:val="00282BAF"/>
    <w:rsid w:val="00283A6B"/>
    <w:rsid w:val="0028438F"/>
    <w:rsid w:val="0028799B"/>
    <w:rsid w:val="0029359D"/>
    <w:rsid w:val="00293F31"/>
    <w:rsid w:val="00296F9E"/>
    <w:rsid w:val="002A1F1C"/>
    <w:rsid w:val="002A2316"/>
    <w:rsid w:val="002B2F09"/>
    <w:rsid w:val="002B49BB"/>
    <w:rsid w:val="002B7490"/>
    <w:rsid w:val="002C1908"/>
    <w:rsid w:val="002C31BC"/>
    <w:rsid w:val="002D0DEF"/>
    <w:rsid w:val="002D1F80"/>
    <w:rsid w:val="002D312C"/>
    <w:rsid w:val="002D3661"/>
    <w:rsid w:val="002D5190"/>
    <w:rsid w:val="002D577C"/>
    <w:rsid w:val="002D5BF9"/>
    <w:rsid w:val="002D751B"/>
    <w:rsid w:val="002E01DC"/>
    <w:rsid w:val="002E2BF2"/>
    <w:rsid w:val="002E7240"/>
    <w:rsid w:val="002F0734"/>
    <w:rsid w:val="002F103E"/>
    <w:rsid w:val="002F13AB"/>
    <w:rsid w:val="002F4AE7"/>
    <w:rsid w:val="002F54C1"/>
    <w:rsid w:val="002F5503"/>
    <w:rsid w:val="002F5F87"/>
    <w:rsid w:val="002F66E2"/>
    <w:rsid w:val="0030259D"/>
    <w:rsid w:val="00302910"/>
    <w:rsid w:val="00305B4C"/>
    <w:rsid w:val="0030616C"/>
    <w:rsid w:val="0030785B"/>
    <w:rsid w:val="003078C3"/>
    <w:rsid w:val="0031267A"/>
    <w:rsid w:val="00313795"/>
    <w:rsid w:val="00320E32"/>
    <w:rsid w:val="00323900"/>
    <w:rsid w:val="00324110"/>
    <w:rsid w:val="00324159"/>
    <w:rsid w:val="003339A0"/>
    <w:rsid w:val="00344966"/>
    <w:rsid w:val="00345167"/>
    <w:rsid w:val="00347369"/>
    <w:rsid w:val="00347464"/>
    <w:rsid w:val="003508B8"/>
    <w:rsid w:val="00350CDF"/>
    <w:rsid w:val="00354292"/>
    <w:rsid w:val="00355905"/>
    <w:rsid w:val="00357537"/>
    <w:rsid w:val="00360889"/>
    <w:rsid w:val="0036100A"/>
    <w:rsid w:val="00361ED0"/>
    <w:rsid w:val="00367614"/>
    <w:rsid w:val="00370288"/>
    <w:rsid w:val="00373F28"/>
    <w:rsid w:val="00374FB8"/>
    <w:rsid w:val="003752A3"/>
    <w:rsid w:val="0037576F"/>
    <w:rsid w:val="003802C8"/>
    <w:rsid w:val="0038099B"/>
    <w:rsid w:val="0038194E"/>
    <w:rsid w:val="003834FD"/>
    <w:rsid w:val="00385718"/>
    <w:rsid w:val="0038572B"/>
    <w:rsid w:val="0038666D"/>
    <w:rsid w:val="0038727D"/>
    <w:rsid w:val="00390F25"/>
    <w:rsid w:val="0039149C"/>
    <w:rsid w:val="00395964"/>
    <w:rsid w:val="003959CF"/>
    <w:rsid w:val="003A08E2"/>
    <w:rsid w:val="003A16DF"/>
    <w:rsid w:val="003A49C1"/>
    <w:rsid w:val="003A535A"/>
    <w:rsid w:val="003B136C"/>
    <w:rsid w:val="003B31B1"/>
    <w:rsid w:val="003B3CB9"/>
    <w:rsid w:val="003B6081"/>
    <w:rsid w:val="003B65A5"/>
    <w:rsid w:val="003B7781"/>
    <w:rsid w:val="003B7AE7"/>
    <w:rsid w:val="003C552B"/>
    <w:rsid w:val="003C55C6"/>
    <w:rsid w:val="003C7DE1"/>
    <w:rsid w:val="003D0E93"/>
    <w:rsid w:val="003D1202"/>
    <w:rsid w:val="003D1892"/>
    <w:rsid w:val="003D1FCC"/>
    <w:rsid w:val="003D3203"/>
    <w:rsid w:val="003D5116"/>
    <w:rsid w:val="003D5EDC"/>
    <w:rsid w:val="003E052E"/>
    <w:rsid w:val="003E0898"/>
    <w:rsid w:val="003E6702"/>
    <w:rsid w:val="003E7842"/>
    <w:rsid w:val="003F00E9"/>
    <w:rsid w:val="003F0735"/>
    <w:rsid w:val="004006EC"/>
    <w:rsid w:val="00400D76"/>
    <w:rsid w:val="004016F7"/>
    <w:rsid w:val="0040296F"/>
    <w:rsid w:val="00404B83"/>
    <w:rsid w:val="00413263"/>
    <w:rsid w:val="00414A3E"/>
    <w:rsid w:val="00414D71"/>
    <w:rsid w:val="004153D9"/>
    <w:rsid w:val="00416E9B"/>
    <w:rsid w:val="004222D3"/>
    <w:rsid w:val="00423D99"/>
    <w:rsid w:val="00425B3A"/>
    <w:rsid w:val="004305BA"/>
    <w:rsid w:val="004308B8"/>
    <w:rsid w:val="00431DA0"/>
    <w:rsid w:val="00433384"/>
    <w:rsid w:val="00435F70"/>
    <w:rsid w:val="00443F48"/>
    <w:rsid w:val="00444237"/>
    <w:rsid w:val="0044428E"/>
    <w:rsid w:val="004444E2"/>
    <w:rsid w:val="00451A9D"/>
    <w:rsid w:val="00453122"/>
    <w:rsid w:val="00453268"/>
    <w:rsid w:val="00454D90"/>
    <w:rsid w:val="00455C10"/>
    <w:rsid w:val="00457549"/>
    <w:rsid w:val="0046070C"/>
    <w:rsid w:val="004613B8"/>
    <w:rsid w:val="00462CFB"/>
    <w:rsid w:val="00465BE4"/>
    <w:rsid w:val="00465BE5"/>
    <w:rsid w:val="00465C94"/>
    <w:rsid w:val="00466C8D"/>
    <w:rsid w:val="00466F4C"/>
    <w:rsid w:val="00467B29"/>
    <w:rsid w:val="00473098"/>
    <w:rsid w:val="004824DB"/>
    <w:rsid w:val="004864C3"/>
    <w:rsid w:val="00490A80"/>
    <w:rsid w:val="00493BD7"/>
    <w:rsid w:val="00497746"/>
    <w:rsid w:val="004A1B72"/>
    <w:rsid w:val="004A1EAF"/>
    <w:rsid w:val="004A27C7"/>
    <w:rsid w:val="004A36FD"/>
    <w:rsid w:val="004A50B5"/>
    <w:rsid w:val="004A5F4A"/>
    <w:rsid w:val="004A6690"/>
    <w:rsid w:val="004B2618"/>
    <w:rsid w:val="004B4E39"/>
    <w:rsid w:val="004B6EEC"/>
    <w:rsid w:val="004C1783"/>
    <w:rsid w:val="004D2EE9"/>
    <w:rsid w:val="004D350F"/>
    <w:rsid w:val="004E6810"/>
    <w:rsid w:val="004E78D2"/>
    <w:rsid w:val="004F03EA"/>
    <w:rsid w:val="004F65E2"/>
    <w:rsid w:val="004F7C42"/>
    <w:rsid w:val="00500F2A"/>
    <w:rsid w:val="00510BD3"/>
    <w:rsid w:val="00513F52"/>
    <w:rsid w:val="00516E0D"/>
    <w:rsid w:val="00517D32"/>
    <w:rsid w:val="00522A66"/>
    <w:rsid w:val="00523244"/>
    <w:rsid w:val="0052373F"/>
    <w:rsid w:val="00523AD5"/>
    <w:rsid w:val="00524548"/>
    <w:rsid w:val="00524732"/>
    <w:rsid w:val="00524A2B"/>
    <w:rsid w:val="00525F6F"/>
    <w:rsid w:val="005413F0"/>
    <w:rsid w:val="00542ADC"/>
    <w:rsid w:val="005435B8"/>
    <w:rsid w:val="00561952"/>
    <w:rsid w:val="00561D79"/>
    <w:rsid w:val="00565639"/>
    <w:rsid w:val="00566CB5"/>
    <w:rsid w:val="00567C99"/>
    <w:rsid w:val="0057036A"/>
    <w:rsid w:val="00574926"/>
    <w:rsid w:val="00575FDA"/>
    <w:rsid w:val="0057740D"/>
    <w:rsid w:val="005828EB"/>
    <w:rsid w:val="00583F03"/>
    <w:rsid w:val="00583F97"/>
    <w:rsid w:val="005911E4"/>
    <w:rsid w:val="0059538B"/>
    <w:rsid w:val="00597EF6"/>
    <w:rsid w:val="005A1F6C"/>
    <w:rsid w:val="005B07D0"/>
    <w:rsid w:val="005B178C"/>
    <w:rsid w:val="005B2F36"/>
    <w:rsid w:val="005B48F9"/>
    <w:rsid w:val="005B5970"/>
    <w:rsid w:val="005B64F2"/>
    <w:rsid w:val="005C0A6D"/>
    <w:rsid w:val="005C5BCF"/>
    <w:rsid w:val="005C64CA"/>
    <w:rsid w:val="005C6C24"/>
    <w:rsid w:val="005D1AFF"/>
    <w:rsid w:val="005D45DA"/>
    <w:rsid w:val="005E0E8E"/>
    <w:rsid w:val="005E78AC"/>
    <w:rsid w:val="005F31C3"/>
    <w:rsid w:val="00605101"/>
    <w:rsid w:val="0060523A"/>
    <w:rsid w:val="00607364"/>
    <w:rsid w:val="0060749C"/>
    <w:rsid w:val="00610346"/>
    <w:rsid w:val="006103F0"/>
    <w:rsid w:val="00611075"/>
    <w:rsid w:val="006126B3"/>
    <w:rsid w:val="0061469E"/>
    <w:rsid w:val="00617E06"/>
    <w:rsid w:val="006209E0"/>
    <w:rsid w:val="006231E3"/>
    <w:rsid w:val="006245CD"/>
    <w:rsid w:val="00626096"/>
    <w:rsid w:val="00626C85"/>
    <w:rsid w:val="00627133"/>
    <w:rsid w:val="00630873"/>
    <w:rsid w:val="0063096B"/>
    <w:rsid w:val="006350CF"/>
    <w:rsid w:val="00641B0D"/>
    <w:rsid w:val="006424CF"/>
    <w:rsid w:val="00645DD8"/>
    <w:rsid w:val="0064638A"/>
    <w:rsid w:val="00650B2F"/>
    <w:rsid w:val="00654D5C"/>
    <w:rsid w:val="00654DF7"/>
    <w:rsid w:val="0066100B"/>
    <w:rsid w:val="00662FE4"/>
    <w:rsid w:val="0066615D"/>
    <w:rsid w:val="006703D5"/>
    <w:rsid w:val="006730F5"/>
    <w:rsid w:val="00673BA5"/>
    <w:rsid w:val="00675155"/>
    <w:rsid w:val="00681367"/>
    <w:rsid w:val="006815DB"/>
    <w:rsid w:val="0068530F"/>
    <w:rsid w:val="006853C0"/>
    <w:rsid w:val="00685CCC"/>
    <w:rsid w:val="00695412"/>
    <w:rsid w:val="00696438"/>
    <w:rsid w:val="006A732F"/>
    <w:rsid w:val="006B546C"/>
    <w:rsid w:val="006B6DF0"/>
    <w:rsid w:val="006B7BD0"/>
    <w:rsid w:val="006C0DFE"/>
    <w:rsid w:val="006C49E0"/>
    <w:rsid w:val="006C621B"/>
    <w:rsid w:val="006D03D0"/>
    <w:rsid w:val="006D1D5C"/>
    <w:rsid w:val="006D6E4F"/>
    <w:rsid w:val="006D79FD"/>
    <w:rsid w:val="006E090E"/>
    <w:rsid w:val="006E2B3B"/>
    <w:rsid w:val="006F046B"/>
    <w:rsid w:val="006F0C7D"/>
    <w:rsid w:val="006F2427"/>
    <w:rsid w:val="006F3FE9"/>
    <w:rsid w:val="007033FF"/>
    <w:rsid w:val="00703B62"/>
    <w:rsid w:val="00703E58"/>
    <w:rsid w:val="00706B6D"/>
    <w:rsid w:val="0070723A"/>
    <w:rsid w:val="00710AB9"/>
    <w:rsid w:val="00712303"/>
    <w:rsid w:val="00712679"/>
    <w:rsid w:val="0071293E"/>
    <w:rsid w:val="00713061"/>
    <w:rsid w:val="00720ACD"/>
    <w:rsid w:val="00721E12"/>
    <w:rsid w:val="00724BB1"/>
    <w:rsid w:val="00725C93"/>
    <w:rsid w:val="00730A55"/>
    <w:rsid w:val="007310A8"/>
    <w:rsid w:val="007317F5"/>
    <w:rsid w:val="0073214F"/>
    <w:rsid w:val="00733D88"/>
    <w:rsid w:val="00734049"/>
    <w:rsid w:val="00736292"/>
    <w:rsid w:val="0073766A"/>
    <w:rsid w:val="0073776D"/>
    <w:rsid w:val="00737C98"/>
    <w:rsid w:val="007403EF"/>
    <w:rsid w:val="00742A2D"/>
    <w:rsid w:val="00742BDD"/>
    <w:rsid w:val="00745E1E"/>
    <w:rsid w:val="0075223D"/>
    <w:rsid w:val="00753ED6"/>
    <w:rsid w:val="00757F15"/>
    <w:rsid w:val="0076195F"/>
    <w:rsid w:val="00761ECD"/>
    <w:rsid w:val="00762751"/>
    <w:rsid w:val="007635BF"/>
    <w:rsid w:val="00766C68"/>
    <w:rsid w:val="00771013"/>
    <w:rsid w:val="00773590"/>
    <w:rsid w:val="007760F8"/>
    <w:rsid w:val="00784129"/>
    <w:rsid w:val="00785CDE"/>
    <w:rsid w:val="00787E44"/>
    <w:rsid w:val="007925F1"/>
    <w:rsid w:val="00795494"/>
    <w:rsid w:val="00795566"/>
    <w:rsid w:val="00795F7C"/>
    <w:rsid w:val="0079662F"/>
    <w:rsid w:val="007A05C3"/>
    <w:rsid w:val="007A1A98"/>
    <w:rsid w:val="007A2151"/>
    <w:rsid w:val="007A3CA2"/>
    <w:rsid w:val="007A729A"/>
    <w:rsid w:val="007A7891"/>
    <w:rsid w:val="007A7F63"/>
    <w:rsid w:val="007B0223"/>
    <w:rsid w:val="007B10D7"/>
    <w:rsid w:val="007B44C7"/>
    <w:rsid w:val="007C013D"/>
    <w:rsid w:val="007C3E5C"/>
    <w:rsid w:val="007C5245"/>
    <w:rsid w:val="007C57DB"/>
    <w:rsid w:val="007C5E84"/>
    <w:rsid w:val="007C748F"/>
    <w:rsid w:val="007D0E18"/>
    <w:rsid w:val="007D3D72"/>
    <w:rsid w:val="007D5AB2"/>
    <w:rsid w:val="007D5BA0"/>
    <w:rsid w:val="007D7BC4"/>
    <w:rsid w:val="007E1697"/>
    <w:rsid w:val="007E196C"/>
    <w:rsid w:val="007E207C"/>
    <w:rsid w:val="007E4FA0"/>
    <w:rsid w:val="007E79D7"/>
    <w:rsid w:val="007F4E22"/>
    <w:rsid w:val="007F569F"/>
    <w:rsid w:val="008007C8"/>
    <w:rsid w:val="00804A28"/>
    <w:rsid w:val="00804C6F"/>
    <w:rsid w:val="00805944"/>
    <w:rsid w:val="0081186A"/>
    <w:rsid w:val="008164B7"/>
    <w:rsid w:val="00817374"/>
    <w:rsid w:val="0082401E"/>
    <w:rsid w:val="00825953"/>
    <w:rsid w:val="00826D8F"/>
    <w:rsid w:val="00833648"/>
    <w:rsid w:val="00834F72"/>
    <w:rsid w:val="00841DF0"/>
    <w:rsid w:val="0084343A"/>
    <w:rsid w:val="00843ADD"/>
    <w:rsid w:val="00844347"/>
    <w:rsid w:val="00845C4D"/>
    <w:rsid w:val="0085059B"/>
    <w:rsid w:val="00853C92"/>
    <w:rsid w:val="00854886"/>
    <w:rsid w:val="00855D0B"/>
    <w:rsid w:val="00856A6F"/>
    <w:rsid w:val="00857B93"/>
    <w:rsid w:val="00861E9B"/>
    <w:rsid w:val="00866095"/>
    <w:rsid w:val="0086726A"/>
    <w:rsid w:val="00874599"/>
    <w:rsid w:val="00876055"/>
    <w:rsid w:val="0088137C"/>
    <w:rsid w:val="0088270D"/>
    <w:rsid w:val="00883BB4"/>
    <w:rsid w:val="008848C2"/>
    <w:rsid w:val="0088655D"/>
    <w:rsid w:val="008867DE"/>
    <w:rsid w:val="00891612"/>
    <w:rsid w:val="00891A49"/>
    <w:rsid w:val="008951F3"/>
    <w:rsid w:val="00896AEA"/>
    <w:rsid w:val="008A5B28"/>
    <w:rsid w:val="008A70FB"/>
    <w:rsid w:val="008A7307"/>
    <w:rsid w:val="008B0C82"/>
    <w:rsid w:val="008B1A98"/>
    <w:rsid w:val="008B71D0"/>
    <w:rsid w:val="008B7718"/>
    <w:rsid w:val="008C1E63"/>
    <w:rsid w:val="008C4650"/>
    <w:rsid w:val="008C6A56"/>
    <w:rsid w:val="008D4646"/>
    <w:rsid w:val="008D4EF6"/>
    <w:rsid w:val="008D548F"/>
    <w:rsid w:val="008E13A3"/>
    <w:rsid w:val="008E29A9"/>
    <w:rsid w:val="008E2BA1"/>
    <w:rsid w:val="008E4A8D"/>
    <w:rsid w:val="008E598B"/>
    <w:rsid w:val="008E5CCB"/>
    <w:rsid w:val="008F427A"/>
    <w:rsid w:val="008F6CE1"/>
    <w:rsid w:val="009023E8"/>
    <w:rsid w:val="00906797"/>
    <w:rsid w:val="00907178"/>
    <w:rsid w:val="0091296A"/>
    <w:rsid w:val="00915B73"/>
    <w:rsid w:val="00916EE8"/>
    <w:rsid w:val="00924A21"/>
    <w:rsid w:val="00931D48"/>
    <w:rsid w:val="009344CC"/>
    <w:rsid w:val="00935714"/>
    <w:rsid w:val="0093582E"/>
    <w:rsid w:val="00935D16"/>
    <w:rsid w:val="0093768A"/>
    <w:rsid w:val="00937E63"/>
    <w:rsid w:val="009401D3"/>
    <w:rsid w:val="00940BB1"/>
    <w:rsid w:val="009421DF"/>
    <w:rsid w:val="00942EB8"/>
    <w:rsid w:val="00942FF8"/>
    <w:rsid w:val="00943E1D"/>
    <w:rsid w:val="009447A6"/>
    <w:rsid w:val="00947437"/>
    <w:rsid w:val="00951571"/>
    <w:rsid w:val="0095401F"/>
    <w:rsid w:val="00954BC4"/>
    <w:rsid w:val="00955903"/>
    <w:rsid w:val="00957621"/>
    <w:rsid w:val="0096021A"/>
    <w:rsid w:val="00962177"/>
    <w:rsid w:val="0096481D"/>
    <w:rsid w:val="00965AE7"/>
    <w:rsid w:val="00966203"/>
    <w:rsid w:val="00966DF3"/>
    <w:rsid w:val="009710DB"/>
    <w:rsid w:val="009744BB"/>
    <w:rsid w:val="00975345"/>
    <w:rsid w:val="009757D1"/>
    <w:rsid w:val="009801D0"/>
    <w:rsid w:val="0098066F"/>
    <w:rsid w:val="00980887"/>
    <w:rsid w:val="00981618"/>
    <w:rsid w:val="00983535"/>
    <w:rsid w:val="009869C3"/>
    <w:rsid w:val="009874A3"/>
    <w:rsid w:val="009877C6"/>
    <w:rsid w:val="00987A3D"/>
    <w:rsid w:val="00992726"/>
    <w:rsid w:val="00992D41"/>
    <w:rsid w:val="009932C9"/>
    <w:rsid w:val="00995F94"/>
    <w:rsid w:val="009A347C"/>
    <w:rsid w:val="009A4431"/>
    <w:rsid w:val="009A6492"/>
    <w:rsid w:val="009B241C"/>
    <w:rsid w:val="009B2AA6"/>
    <w:rsid w:val="009B533F"/>
    <w:rsid w:val="009B6DE1"/>
    <w:rsid w:val="009C1B24"/>
    <w:rsid w:val="009C26F1"/>
    <w:rsid w:val="009C2F67"/>
    <w:rsid w:val="009C71CD"/>
    <w:rsid w:val="009D0F01"/>
    <w:rsid w:val="009D1084"/>
    <w:rsid w:val="009D456F"/>
    <w:rsid w:val="009D5A01"/>
    <w:rsid w:val="009D7834"/>
    <w:rsid w:val="009E03F9"/>
    <w:rsid w:val="009E0A5C"/>
    <w:rsid w:val="009E628B"/>
    <w:rsid w:val="009E706D"/>
    <w:rsid w:val="009F0603"/>
    <w:rsid w:val="009F2463"/>
    <w:rsid w:val="009F337A"/>
    <w:rsid w:val="009F5903"/>
    <w:rsid w:val="00A014D3"/>
    <w:rsid w:val="00A01DE8"/>
    <w:rsid w:val="00A02ECA"/>
    <w:rsid w:val="00A03672"/>
    <w:rsid w:val="00A053F4"/>
    <w:rsid w:val="00A05931"/>
    <w:rsid w:val="00A10490"/>
    <w:rsid w:val="00A117AB"/>
    <w:rsid w:val="00A169C9"/>
    <w:rsid w:val="00A17C58"/>
    <w:rsid w:val="00A203F5"/>
    <w:rsid w:val="00A22C92"/>
    <w:rsid w:val="00A22E5E"/>
    <w:rsid w:val="00A25EDD"/>
    <w:rsid w:val="00A342B8"/>
    <w:rsid w:val="00A35310"/>
    <w:rsid w:val="00A35A99"/>
    <w:rsid w:val="00A4136B"/>
    <w:rsid w:val="00A45D81"/>
    <w:rsid w:val="00A470C9"/>
    <w:rsid w:val="00A516AD"/>
    <w:rsid w:val="00A52FFE"/>
    <w:rsid w:val="00A61039"/>
    <w:rsid w:val="00A637FC"/>
    <w:rsid w:val="00A666EF"/>
    <w:rsid w:val="00A677D8"/>
    <w:rsid w:val="00A7043B"/>
    <w:rsid w:val="00A7081F"/>
    <w:rsid w:val="00A71583"/>
    <w:rsid w:val="00A737C1"/>
    <w:rsid w:val="00A76060"/>
    <w:rsid w:val="00A77C4C"/>
    <w:rsid w:val="00A80D08"/>
    <w:rsid w:val="00A8250E"/>
    <w:rsid w:val="00A87488"/>
    <w:rsid w:val="00A90D40"/>
    <w:rsid w:val="00A95E9D"/>
    <w:rsid w:val="00A96352"/>
    <w:rsid w:val="00AA355D"/>
    <w:rsid w:val="00AB146E"/>
    <w:rsid w:val="00AB600C"/>
    <w:rsid w:val="00AB699E"/>
    <w:rsid w:val="00AB7109"/>
    <w:rsid w:val="00AC1958"/>
    <w:rsid w:val="00AC3AF1"/>
    <w:rsid w:val="00AC41FE"/>
    <w:rsid w:val="00AC54A0"/>
    <w:rsid w:val="00AD00A6"/>
    <w:rsid w:val="00AD040A"/>
    <w:rsid w:val="00AD6951"/>
    <w:rsid w:val="00AE078B"/>
    <w:rsid w:val="00AE0CEE"/>
    <w:rsid w:val="00AE35D3"/>
    <w:rsid w:val="00AE59DD"/>
    <w:rsid w:val="00AE7D6E"/>
    <w:rsid w:val="00AF015D"/>
    <w:rsid w:val="00AF08C2"/>
    <w:rsid w:val="00AF3A40"/>
    <w:rsid w:val="00AF4DAC"/>
    <w:rsid w:val="00B00C7A"/>
    <w:rsid w:val="00B011E9"/>
    <w:rsid w:val="00B0700F"/>
    <w:rsid w:val="00B07C05"/>
    <w:rsid w:val="00B10050"/>
    <w:rsid w:val="00B12703"/>
    <w:rsid w:val="00B1352D"/>
    <w:rsid w:val="00B1580E"/>
    <w:rsid w:val="00B17179"/>
    <w:rsid w:val="00B208FE"/>
    <w:rsid w:val="00B20933"/>
    <w:rsid w:val="00B240E6"/>
    <w:rsid w:val="00B24D70"/>
    <w:rsid w:val="00B27C50"/>
    <w:rsid w:val="00B30EBB"/>
    <w:rsid w:val="00B3474E"/>
    <w:rsid w:val="00B41BDC"/>
    <w:rsid w:val="00B43ECE"/>
    <w:rsid w:val="00B45B52"/>
    <w:rsid w:val="00B47035"/>
    <w:rsid w:val="00B5026C"/>
    <w:rsid w:val="00B50C78"/>
    <w:rsid w:val="00B5168B"/>
    <w:rsid w:val="00B534CE"/>
    <w:rsid w:val="00B53574"/>
    <w:rsid w:val="00B56F3F"/>
    <w:rsid w:val="00B66F5D"/>
    <w:rsid w:val="00B70DA6"/>
    <w:rsid w:val="00B73A06"/>
    <w:rsid w:val="00B74738"/>
    <w:rsid w:val="00B77F59"/>
    <w:rsid w:val="00B826E6"/>
    <w:rsid w:val="00B87462"/>
    <w:rsid w:val="00B87D1C"/>
    <w:rsid w:val="00B95273"/>
    <w:rsid w:val="00B973D5"/>
    <w:rsid w:val="00BA460E"/>
    <w:rsid w:val="00BA497C"/>
    <w:rsid w:val="00BA4D1D"/>
    <w:rsid w:val="00BB3732"/>
    <w:rsid w:val="00BB452B"/>
    <w:rsid w:val="00BB63FD"/>
    <w:rsid w:val="00BC562B"/>
    <w:rsid w:val="00BC5893"/>
    <w:rsid w:val="00BD10DF"/>
    <w:rsid w:val="00BD2EB5"/>
    <w:rsid w:val="00BD32AC"/>
    <w:rsid w:val="00BD3E0D"/>
    <w:rsid w:val="00BD6E34"/>
    <w:rsid w:val="00BE307A"/>
    <w:rsid w:val="00BE63A5"/>
    <w:rsid w:val="00BF0549"/>
    <w:rsid w:val="00BF0675"/>
    <w:rsid w:val="00BF0D98"/>
    <w:rsid w:val="00BF1EDD"/>
    <w:rsid w:val="00BF240E"/>
    <w:rsid w:val="00BF3FA7"/>
    <w:rsid w:val="00BF4AA8"/>
    <w:rsid w:val="00BF5698"/>
    <w:rsid w:val="00C0072E"/>
    <w:rsid w:val="00C02754"/>
    <w:rsid w:val="00C05656"/>
    <w:rsid w:val="00C07553"/>
    <w:rsid w:val="00C15A85"/>
    <w:rsid w:val="00C20572"/>
    <w:rsid w:val="00C21DA7"/>
    <w:rsid w:val="00C30300"/>
    <w:rsid w:val="00C3157A"/>
    <w:rsid w:val="00C36A18"/>
    <w:rsid w:val="00C40FB7"/>
    <w:rsid w:val="00C43C53"/>
    <w:rsid w:val="00C45A3A"/>
    <w:rsid w:val="00C46A4E"/>
    <w:rsid w:val="00C46E7D"/>
    <w:rsid w:val="00C47F02"/>
    <w:rsid w:val="00C518A9"/>
    <w:rsid w:val="00C536AC"/>
    <w:rsid w:val="00C5616D"/>
    <w:rsid w:val="00C616D3"/>
    <w:rsid w:val="00C621AC"/>
    <w:rsid w:val="00C65B15"/>
    <w:rsid w:val="00C661E6"/>
    <w:rsid w:val="00C70597"/>
    <w:rsid w:val="00C71C20"/>
    <w:rsid w:val="00C75755"/>
    <w:rsid w:val="00C75D37"/>
    <w:rsid w:val="00C769F6"/>
    <w:rsid w:val="00C80159"/>
    <w:rsid w:val="00C82B59"/>
    <w:rsid w:val="00C82C34"/>
    <w:rsid w:val="00C84BD7"/>
    <w:rsid w:val="00C85270"/>
    <w:rsid w:val="00C85790"/>
    <w:rsid w:val="00C85985"/>
    <w:rsid w:val="00C87018"/>
    <w:rsid w:val="00C87EF5"/>
    <w:rsid w:val="00C9331A"/>
    <w:rsid w:val="00C933FA"/>
    <w:rsid w:val="00C946B8"/>
    <w:rsid w:val="00C94912"/>
    <w:rsid w:val="00C952E8"/>
    <w:rsid w:val="00CA1D8C"/>
    <w:rsid w:val="00CA60AE"/>
    <w:rsid w:val="00CB1DEA"/>
    <w:rsid w:val="00CB1FBE"/>
    <w:rsid w:val="00CB4581"/>
    <w:rsid w:val="00CB784B"/>
    <w:rsid w:val="00CC0372"/>
    <w:rsid w:val="00CC085F"/>
    <w:rsid w:val="00CC15BA"/>
    <w:rsid w:val="00CC439A"/>
    <w:rsid w:val="00CC4715"/>
    <w:rsid w:val="00CC563B"/>
    <w:rsid w:val="00CD3259"/>
    <w:rsid w:val="00CD3FAB"/>
    <w:rsid w:val="00CD5BD4"/>
    <w:rsid w:val="00CD6DAD"/>
    <w:rsid w:val="00CE0A28"/>
    <w:rsid w:val="00CE209A"/>
    <w:rsid w:val="00CE2B5D"/>
    <w:rsid w:val="00CE7A72"/>
    <w:rsid w:val="00CF13ED"/>
    <w:rsid w:val="00CF1A2C"/>
    <w:rsid w:val="00CF2AF7"/>
    <w:rsid w:val="00CF37C8"/>
    <w:rsid w:val="00CF5890"/>
    <w:rsid w:val="00D00DDB"/>
    <w:rsid w:val="00D03DD6"/>
    <w:rsid w:val="00D06000"/>
    <w:rsid w:val="00D06DD8"/>
    <w:rsid w:val="00D078F1"/>
    <w:rsid w:val="00D14168"/>
    <w:rsid w:val="00D2460B"/>
    <w:rsid w:val="00D24AB9"/>
    <w:rsid w:val="00D25FD0"/>
    <w:rsid w:val="00D3277E"/>
    <w:rsid w:val="00D36252"/>
    <w:rsid w:val="00D36796"/>
    <w:rsid w:val="00D37C2B"/>
    <w:rsid w:val="00D40186"/>
    <w:rsid w:val="00D41457"/>
    <w:rsid w:val="00D42284"/>
    <w:rsid w:val="00D43E9D"/>
    <w:rsid w:val="00D5F94B"/>
    <w:rsid w:val="00D60873"/>
    <w:rsid w:val="00D6209C"/>
    <w:rsid w:val="00D627EF"/>
    <w:rsid w:val="00D63107"/>
    <w:rsid w:val="00D6316F"/>
    <w:rsid w:val="00D63C72"/>
    <w:rsid w:val="00D64B27"/>
    <w:rsid w:val="00D65E2E"/>
    <w:rsid w:val="00D6638C"/>
    <w:rsid w:val="00D67202"/>
    <w:rsid w:val="00D71965"/>
    <w:rsid w:val="00D73439"/>
    <w:rsid w:val="00D73747"/>
    <w:rsid w:val="00D80E1F"/>
    <w:rsid w:val="00D86349"/>
    <w:rsid w:val="00D8799D"/>
    <w:rsid w:val="00D9270F"/>
    <w:rsid w:val="00D9306E"/>
    <w:rsid w:val="00D934EF"/>
    <w:rsid w:val="00D93843"/>
    <w:rsid w:val="00D94AD8"/>
    <w:rsid w:val="00D95BDE"/>
    <w:rsid w:val="00DA2354"/>
    <w:rsid w:val="00DA2FDF"/>
    <w:rsid w:val="00DA34C1"/>
    <w:rsid w:val="00DB224C"/>
    <w:rsid w:val="00DB25D9"/>
    <w:rsid w:val="00DB5622"/>
    <w:rsid w:val="00DB575C"/>
    <w:rsid w:val="00DB5EDC"/>
    <w:rsid w:val="00DC1084"/>
    <w:rsid w:val="00DC6999"/>
    <w:rsid w:val="00DD08FA"/>
    <w:rsid w:val="00DD5240"/>
    <w:rsid w:val="00DD611C"/>
    <w:rsid w:val="00DD632F"/>
    <w:rsid w:val="00DE32A1"/>
    <w:rsid w:val="00DF0126"/>
    <w:rsid w:val="00DF1280"/>
    <w:rsid w:val="00DF18C6"/>
    <w:rsid w:val="00DF3523"/>
    <w:rsid w:val="00DF76A6"/>
    <w:rsid w:val="00DF79C5"/>
    <w:rsid w:val="00E05623"/>
    <w:rsid w:val="00E0735D"/>
    <w:rsid w:val="00E10CC0"/>
    <w:rsid w:val="00E12E88"/>
    <w:rsid w:val="00E1501B"/>
    <w:rsid w:val="00E1677E"/>
    <w:rsid w:val="00E1687B"/>
    <w:rsid w:val="00E201C2"/>
    <w:rsid w:val="00E20CB4"/>
    <w:rsid w:val="00E225D2"/>
    <w:rsid w:val="00E2287C"/>
    <w:rsid w:val="00E2524A"/>
    <w:rsid w:val="00E25ABF"/>
    <w:rsid w:val="00E31EF7"/>
    <w:rsid w:val="00E32BB4"/>
    <w:rsid w:val="00E350CA"/>
    <w:rsid w:val="00E36F49"/>
    <w:rsid w:val="00E42A6A"/>
    <w:rsid w:val="00E45180"/>
    <w:rsid w:val="00E460B7"/>
    <w:rsid w:val="00E4759B"/>
    <w:rsid w:val="00E506F1"/>
    <w:rsid w:val="00E517DC"/>
    <w:rsid w:val="00E520E4"/>
    <w:rsid w:val="00E52FE0"/>
    <w:rsid w:val="00E53E26"/>
    <w:rsid w:val="00E57DDA"/>
    <w:rsid w:val="00E626B1"/>
    <w:rsid w:val="00E65411"/>
    <w:rsid w:val="00E777CE"/>
    <w:rsid w:val="00E82EFC"/>
    <w:rsid w:val="00E83EF0"/>
    <w:rsid w:val="00E84191"/>
    <w:rsid w:val="00E85314"/>
    <w:rsid w:val="00E87BC9"/>
    <w:rsid w:val="00E91A53"/>
    <w:rsid w:val="00E93DD9"/>
    <w:rsid w:val="00E962A5"/>
    <w:rsid w:val="00EA44B9"/>
    <w:rsid w:val="00EB021F"/>
    <w:rsid w:val="00EB3AD8"/>
    <w:rsid w:val="00EB6B6A"/>
    <w:rsid w:val="00EC1C14"/>
    <w:rsid w:val="00EC1E49"/>
    <w:rsid w:val="00EC3182"/>
    <w:rsid w:val="00EC3B88"/>
    <w:rsid w:val="00ED51AB"/>
    <w:rsid w:val="00ED5291"/>
    <w:rsid w:val="00ED79B0"/>
    <w:rsid w:val="00EF1AC0"/>
    <w:rsid w:val="00EF2815"/>
    <w:rsid w:val="00F03EC2"/>
    <w:rsid w:val="00F040E1"/>
    <w:rsid w:val="00F04A2D"/>
    <w:rsid w:val="00F111DB"/>
    <w:rsid w:val="00F13268"/>
    <w:rsid w:val="00F16F41"/>
    <w:rsid w:val="00F20179"/>
    <w:rsid w:val="00F20DB8"/>
    <w:rsid w:val="00F3717B"/>
    <w:rsid w:val="00F40E81"/>
    <w:rsid w:val="00F42463"/>
    <w:rsid w:val="00F43564"/>
    <w:rsid w:val="00F50B82"/>
    <w:rsid w:val="00F52AE3"/>
    <w:rsid w:val="00F537E4"/>
    <w:rsid w:val="00F53C3D"/>
    <w:rsid w:val="00F60E69"/>
    <w:rsid w:val="00F62B84"/>
    <w:rsid w:val="00F638B0"/>
    <w:rsid w:val="00F64A48"/>
    <w:rsid w:val="00F6763A"/>
    <w:rsid w:val="00F702F8"/>
    <w:rsid w:val="00F715F9"/>
    <w:rsid w:val="00F7163E"/>
    <w:rsid w:val="00F73A5A"/>
    <w:rsid w:val="00F75074"/>
    <w:rsid w:val="00F75293"/>
    <w:rsid w:val="00F77DB7"/>
    <w:rsid w:val="00F824ED"/>
    <w:rsid w:val="00F86ACB"/>
    <w:rsid w:val="00F94534"/>
    <w:rsid w:val="00FA31E2"/>
    <w:rsid w:val="00FA4521"/>
    <w:rsid w:val="00FA65A6"/>
    <w:rsid w:val="00FA6C94"/>
    <w:rsid w:val="00FB0338"/>
    <w:rsid w:val="00FB30D0"/>
    <w:rsid w:val="00FB340E"/>
    <w:rsid w:val="00FC5C7C"/>
    <w:rsid w:val="00FC7AF4"/>
    <w:rsid w:val="00FD07A4"/>
    <w:rsid w:val="00FE449C"/>
    <w:rsid w:val="00FE48CF"/>
    <w:rsid w:val="00FE53D4"/>
    <w:rsid w:val="00FE5B6D"/>
    <w:rsid w:val="00FE5EE8"/>
    <w:rsid w:val="00FE60D5"/>
    <w:rsid w:val="00FE7FF2"/>
    <w:rsid w:val="00FF28B5"/>
    <w:rsid w:val="00FF587F"/>
    <w:rsid w:val="00FF5C3B"/>
    <w:rsid w:val="00FF6500"/>
    <w:rsid w:val="00FF74CD"/>
    <w:rsid w:val="01B72C71"/>
    <w:rsid w:val="01EEC86E"/>
    <w:rsid w:val="0380C239"/>
    <w:rsid w:val="03D0103A"/>
    <w:rsid w:val="04184DF3"/>
    <w:rsid w:val="041D7766"/>
    <w:rsid w:val="042209A2"/>
    <w:rsid w:val="051B32F9"/>
    <w:rsid w:val="052D5286"/>
    <w:rsid w:val="05C017CA"/>
    <w:rsid w:val="062D109A"/>
    <w:rsid w:val="0636A1C9"/>
    <w:rsid w:val="06D33D9E"/>
    <w:rsid w:val="070AB76E"/>
    <w:rsid w:val="073D49F1"/>
    <w:rsid w:val="076386B6"/>
    <w:rsid w:val="07639F3F"/>
    <w:rsid w:val="07C7FE2B"/>
    <w:rsid w:val="0893495F"/>
    <w:rsid w:val="09076DE4"/>
    <w:rsid w:val="092ED387"/>
    <w:rsid w:val="09A86CD7"/>
    <w:rsid w:val="0A18A579"/>
    <w:rsid w:val="0B35EFD5"/>
    <w:rsid w:val="0B3DADFF"/>
    <w:rsid w:val="0BA69FA9"/>
    <w:rsid w:val="0C6B1FBD"/>
    <w:rsid w:val="0CC06A28"/>
    <w:rsid w:val="0CFC01B8"/>
    <w:rsid w:val="0D1D5010"/>
    <w:rsid w:val="0D8C4A04"/>
    <w:rsid w:val="0DF18A56"/>
    <w:rsid w:val="0E69D99B"/>
    <w:rsid w:val="0E8C2FCD"/>
    <w:rsid w:val="0EAD78FF"/>
    <w:rsid w:val="0EE0A345"/>
    <w:rsid w:val="0FF86CB9"/>
    <w:rsid w:val="106E3DB8"/>
    <w:rsid w:val="107545F0"/>
    <w:rsid w:val="10E43089"/>
    <w:rsid w:val="11BD4D45"/>
    <w:rsid w:val="120C4333"/>
    <w:rsid w:val="124037F5"/>
    <w:rsid w:val="12A354BF"/>
    <w:rsid w:val="139FB9DE"/>
    <w:rsid w:val="13ACD954"/>
    <w:rsid w:val="14F8E461"/>
    <w:rsid w:val="15AFC393"/>
    <w:rsid w:val="15E4683F"/>
    <w:rsid w:val="166C0C09"/>
    <w:rsid w:val="175CF3FC"/>
    <w:rsid w:val="17FAAD58"/>
    <w:rsid w:val="18106BB5"/>
    <w:rsid w:val="18AE1C08"/>
    <w:rsid w:val="18CD44CA"/>
    <w:rsid w:val="192E5BA9"/>
    <w:rsid w:val="196062F7"/>
    <w:rsid w:val="19E16CA5"/>
    <w:rsid w:val="1A61D199"/>
    <w:rsid w:val="1A8A6A8B"/>
    <w:rsid w:val="1AC37FFE"/>
    <w:rsid w:val="1ACF55F7"/>
    <w:rsid w:val="1AF13B8E"/>
    <w:rsid w:val="1B46C006"/>
    <w:rsid w:val="1B61C61D"/>
    <w:rsid w:val="1BC1ECB1"/>
    <w:rsid w:val="1BE7AC52"/>
    <w:rsid w:val="1BF023CE"/>
    <w:rsid w:val="1C766CA0"/>
    <w:rsid w:val="1CCF8109"/>
    <w:rsid w:val="1D530916"/>
    <w:rsid w:val="1D708A59"/>
    <w:rsid w:val="1D8A5744"/>
    <w:rsid w:val="1DEBA6B2"/>
    <w:rsid w:val="1E6A06F7"/>
    <w:rsid w:val="1ECEAB20"/>
    <w:rsid w:val="1F259A7E"/>
    <w:rsid w:val="1FC838D4"/>
    <w:rsid w:val="1FEDED32"/>
    <w:rsid w:val="20340470"/>
    <w:rsid w:val="20C858FE"/>
    <w:rsid w:val="20F106AA"/>
    <w:rsid w:val="20F466A0"/>
    <w:rsid w:val="210D089F"/>
    <w:rsid w:val="21DF456E"/>
    <w:rsid w:val="23474F77"/>
    <w:rsid w:val="23CE638A"/>
    <w:rsid w:val="23D73E15"/>
    <w:rsid w:val="240073AB"/>
    <w:rsid w:val="247847B2"/>
    <w:rsid w:val="24F6B007"/>
    <w:rsid w:val="2526D7F3"/>
    <w:rsid w:val="257819A4"/>
    <w:rsid w:val="266E0011"/>
    <w:rsid w:val="26BF2BA0"/>
    <w:rsid w:val="270435AC"/>
    <w:rsid w:val="27095544"/>
    <w:rsid w:val="27A0C9FD"/>
    <w:rsid w:val="27A74FB4"/>
    <w:rsid w:val="27A851DF"/>
    <w:rsid w:val="28B05343"/>
    <w:rsid w:val="28C882D1"/>
    <w:rsid w:val="297E25D5"/>
    <w:rsid w:val="297F62EE"/>
    <w:rsid w:val="29D38BC1"/>
    <w:rsid w:val="2A6C83A7"/>
    <w:rsid w:val="2A9B9D35"/>
    <w:rsid w:val="2ACCD458"/>
    <w:rsid w:val="2BFC298D"/>
    <w:rsid w:val="2CC581CD"/>
    <w:rsid w:val="2D86F668"/>
    <w:rsid w:val="2E337DFA"/>
    <w:rsid w:val="2E9105B3"/>
    <w:rsid w:val="2F597DA8"/>
    <w:rsid w:val="2F5DBBEA"/>
    <w:rsid w:val="2FBF3354"/>
    <w:rsid w:val="30893B93"/>
    <w:rsid w:val="30B16213"/>
    <w:rsid w:val="3111ECD7"/>
    <w:rsid w:val="31268C6A"/>
    <w:rsid w:val="31FF1F40"/>
    <w:rsid w:val="3245EF58"/>
    <w:rsid w:val="3274A643"/>
    <w:rsid w:val="32BD24A6"/>
    <w:rsid w:val="33A609D3"/>
    <w:rsid w:val="33A8E5AA"/>
    <w:rsid w:val="33D51197"/>
    <w:rsid w:val="344026F5"/>
    <w:rsid w:val="348FC631"/>
    <w:rsid w:val="34EA904B"/>
    <w:rsid w:val="34F192A2"/>
    <w:rsid w:val="35893933"/>
    <w:rsid w:val="359B247D"/>
    <w:rsid w:val="359B552B"/>
    <w:rsid w:val="35DB1446"/>
    <w:rsid w:val="3669A356"/>
    <w:rsid w:val="3787BC5D"/>
    <w:rsid w:val="382F0B81"/>
    <w:rsid w:val="3882032B"/>
    <w:rsid w:val="3951DC2C"/>
    <w:rsid w:val="3977D398"/>
    <w:rsid w:val="39F1E0EA"/>
    <w:rsid w:val="39F256FA"/>
    <w:rsid w:val="3A2C4E2B"/>
    <w:rsid w:val="3ACCA53B"/>
    <w:rsid w:val="3BA98ED1"/>
    <w:rsid w:val="3C787A28"/>
    <w:rsid w:val="3CB91137"/>
    <w:rsid w:val="3CF86BC3"/>
    <w:rsid w:val="3D1C7291"/>
    <w:rsid w:val="3D90F21A"/>
    <w:rsid w:val="3DA79C70"/>
    <w:rsid w:val="3EB82837"/>
    <w:rsid w:val="3EBE79BD"/>
    <w:rsid w:val="3EBE9342"/>
    <w:rsid w:val="3F2893A2"/>
    <w:rsid w:val="3FAEA761"/>
    <w:rsid w:val="3FE2A11F"/>
    <w:rsid w:val="40951074"/>
    <w:rsid w:val="40AC405B"/>
    <w:rsid w:val="40FF1A4C"/>
    <w:rsid w:val="4187D6B2"/>
    <w:rsid w:val="42733C71"/>
    <w:rsid w:val="42A87A26"/>
    <w:rsid w:val="43043F20"/>
    <w:rsid w:val="4314A3E1"/>
    <w:rsid w:val="43722D3B"/>
    <w:rsid w:val="43F41C8D"/>
    <w:rsid w:val="444F08E2"/>
    <w:rsid w:val="45B73868"/>
    <w:rsid w:val="4614A61B"/>
    <w:rsid w:val="46CF5A0D"/>
    <w:rsid w:val="47BF9FDD"/>
    <w:rsid w:val="487F08A5"/>
    <w:rsid w:val="48979442"/>
    <w:rsid w:val="490D2182"/>
    <w:rsid w:val="494BC329"/>
    <w:rsid w:val="49BCF074"/>
    <w:rsid w:val="4A22FC23"/>
    <w:rsid w:val="4A29190E"/>
    <w:rsid w:val="4A37AE21"/>
    <w:rsid w:val="4A9C1965"/>
    <w:rsid w:val="4B23D709"/>
    <w:rsid w:val="4B77D603"/>
    <w:rsid w:val="4CFC787C"/>
    <w:rsid w:val="4D170E23"/>
    <w:rsid w:val="4D1DF7AF"/>
    <w:rsid w:val="4D9D75BA"/>
    <w:rsid w:val="4E03D050"/>
    <w:rsid w:val="4E51390C"/>
    <w:rsid w:val="4E8C1F62"/>
    <w:rsid w:val="4E923FEB"/>
    <w:rsid w:val="4E9A07B0"/>
    <w:rsid w:val="4EFEDCFA"/>
    <w:rsid w:val="4F2B1AD2"/>
    <w:rsid w:val="4F3701C3"/>
    <w:rsid w:val="4F47381B"/>
    <w:rsid w:val="4FC15A8E"/>
    <w:rsid w:val="4FE81EA5"/>
    <w:rsid w:val="50819496"/>
    <w:rsid w:val="50B37259"/>
    <w:rsid w:val="511504E9"/>
    <w:rsid w:val="515FE549"/>
    <w:rsid w:val="51775377"/>
    <w:rsid w:val="51DA1A8C"/>
    <w:rsid w:val="52AE4F97"/>
    <w:rsid w:val="52E733D7"/>
    <w:rsid w:val="533A68B5"/>
    <w:rsid w:val="5359B025"/>
    <w:rsid w:val="53EF25BC"/>
    <w:rsid w:val="541984F8"/>
    <w:rsid w:val="5506EC7B"/>
    <w:rsid w:val="55CD260D"/>
    <w:rsid w:val="574500AE"/>
    <w:rsid w:val="58648E0B"/>
    <w:rsid w:val="58E17765"/>
    <w:rsid w:val="5915D511"/>
    <w:rsid w:val="593D5499"/>
    <w:rsid w:val="5949115B"/>
    <w:rsid w:val="596BB732"/>
    <w:rsid w:val="59805A14"/>
    <w:rsid w:val="59A4E975"/>
    <w:rsid w:val="5A42D5DB"/>
    <w:rsid w:val="5AD0A097"/>
    <w:rsid w:val="5B49898B"/>
    <w:rsid w:val="5BD5F708"/>
    <w:rsid w:val="5BDCB9DD"/>
    <w:rsid w:val="5C1AC566"/>
    <w:rsid w:val="5C741081"/>
    <w:rsid w:val="5C8C7F95"/>
    <w:rsid w:val="5CB6F399"/>
    <w:rsid w:val="5D32EB7B"/>
    <w:rsid w:val="5D9AF070"/>
    <w:rsid w:val="5E65EA7D"/>
    <w:rsid w:val="5EF3B019"/>
    <w:rsid w:val="5F9FAAFF"/>
    <w:rsid w:val="5FEF2B8F"/>
    <w:rsid w:val="602C7D6C"/>
    <w:rsid w:val="608999E0"/>
    <w:rsid w:val="60A322B9"/>
    <w:rsid w:val="60C88D6F"/>
    <w:rsid w:val="60E944A4"/>
    <w:rsid w:val="61841588"/>
    <w:rsid w:val="62228580"/>
    <w:rsid w:val="623F5B68"/>
    <w:rsid w:val="624D439C"/>
    <w:rsid w:val="62862A9D"/>
    <w:rsid w:val="6367AB30"/>
    <w:rsid w:val="636AF9DE"/>
    <w:rsid w:val="63F8EE4F"/>
    <w:rsid w:val="64934D56"/>
    <w:rsid w:val="64C7494B"/>
    <w:rsid w:val="6646D7D0"/>
    <w:rsid w:val="6665D9D5"/>
    <w:rsid w:val="66A0345E"/>
    <w:rsid w:val="66ADC678"/>
    <w:rsid w:val="66BA56DB"/>
    <w:rsid w:val="67313672"/>
    <w:rsid w:val="677D6774"/>
    <w:rsid w:val="67A28026"/>
    <w:rsid w:val="67B8BCB9"/>
    <w:rsid w:val="67E2B342"/>
    <w:rsid w:val="6865B969"/>
    <w:rsid w:val="688ED80F"/>
    <w:rsid w:val="689041CA"/>
    <w:rsid w:val="690DA957"/>
    <w:rsid w:val="69C0A4F4"/>
    <w:rsid w:val="69FFB625"/>
    <w:rsid w:val="6B51695B"/>
    <w:rsid w:val="6B8F3F22"/>
    <w:rsid w:val="6B90E264"/>
    <w:rsid w:val="6B9ABEEE"/>
    <w:rsid w:val="6BA5279E"/>
    <w:rsid w:val="6C752412"/>
    <w:rsid w:val="6C78A4C5"/>
    <w:rsid w:val="6DB321A2"/>
    <w:rsid w:val="6DB9218D"/>
    <w:rsid w:val="6E228691"/>
    <w:rsid w:val="6E78E883"/>
    <w:rsid w:val="6E9B3C71"/>
    <w:rsid w:val="6FD3F098"/>
    <w:rsid w:val="6FE564BB"/>
    <w:rsid w:val="7045F766"/>
    <w:rsid w:val="705E4D72"/>
    <w:rsid w:val="708582F5"/>
    <w:rsid w:val="7166A537"/>
    <w:rsid w:val="71EE2346"/>
    <w:rsid w:val="720AA225"/>
    <w:rsid w:val="723689B0"/>
    <w:rsid w:val="73902E8D"/>
    <w:rsid w:val="7433CEDA"/>
    <w:rsid w:val="74428372"/>
    <w:rsid w:val="7467B047"/>
    <w:rsid w:val="74A61E81"/>
    <w:rsid w:val="75E88269"/>
    <w:rsid w:val="761FC6A7"/>
    <w:rsid w:val="7633EB22"/>
    <w:rsid w:val="764F8FF8"/>
    <w:rsid w:val="765E0BD9"/>
    <w:rsid w:val="768C056C"/>
    <w:rsid w:val="76968A10"/>
    <w:rsid w:val="76D31EAF"/>
    <w:rsid w:val="76E7B2BA"/>
    <w:rsid w:val="76EBEB2D"/>
    <w:rsid w:val="7707397F"/>
    <w:rsid w:val="773033E9"/>
    <w:rsid w:val="77607CAD"/>
    <w:rsid w:val="778F104A"/>
    <w:rsid w:val="77E659B0"/>
    <w:rsid w:val="7955DF14"/>
    <w:rsid w:val="799A2CFA"/>
    <w:rsid w:val="79A5E648"/>
    <w:rsid w:val="7A117718"/>
    <w:rsid w:val="7A9E92D5"/>
    <w:rsid w:val="7B181438"/>
    <w:rsid w:val="7B6009B4"/>
    <w:rsid w:val="7B89DFB3"/>
    <w:rsid w:val="7BCE5371"/>
    <w:rsid w:val="7C3BA712"/>
    <w:rsid w:val="7C59C239"/>
    <w:rsid w:val="7C9BF3A0"/>
    <w:rsid w:val="7C9D80EB"/>
    <w:rsid w:val="7D1192C4"/>
    <w:rsid w:val="7E024D7B"/>
    <w:rsid w:val="7E478F2E"/>
    <w:rsid w:val="7E8516B4"/>
    <w:rsid w:val="7EFF990E"/>
    <w:rsid w:val="7F7D8D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F9FDD"/>
  <w15:chartTrackingRefBased/>
  <w15:docId w15:val="{E3D89B50-50EC-472D-A7CC-1B90FB78B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87275"/>
  </w:style>
  <w:style w:type="paragraph" w:styleId="u1">
    <w:name w:val="heading 1"/>
    <w:basedOn w:val="Binhthng"/>
    <w:next w:val="Binhthng"/>
    <w:link w:val="u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unhideWhenUsed/>
    <w:qFormat/>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unhideWhenUsed/>
    <w:qFormat/>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unhideWhenUsed/>
    <w:qFormat/>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unhideWhenUsed/>
    <w:qFormat/>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rPr>
      <w:rFonts w:eastAsiaTheme="majorEastAsia" w:cstheme="majorBidi"/>
      <w:i/>
      <w:iCs/>
      <w:color w:val="0F4761" w:themeColor="accent1" w:themeShade="BF"/>
    </w:rPr>
  </w:style>
  <w:style w:type="character" w:customStyle="1" w:styleId="u5Char">
    <w:name w:val="Đầu đề 5 Char"/>
    <w:basedOn w:val="Phngmcinhcuaoanvn"/>
    <w:link w:val="u5"/>
    <w:uiPriority w:val="9"/>
    <w:rPr>
      <w:rFonts w:eastAsiaTheme="majorEastAsia" w:cstheme="majorBidi"/>
      <w:color w:val="0F4761" w:themeColor="accent1" w:themeShade="BF"/>
    </w:rPr>
  </w:style>
  <w:style w:type="character" w:customStyle="1" w:styleId="u6Char">
    <w:name w:val="Đầu đề 6 Char"/>
    <w:basedOn w:val="Phngmcinhcuaoanvn"/>
    <w:link w:val="u6"/>
    <w:uiPriority w:val="9"/>
    <w:rPr>
      <w:rFonts w:eastAsiaTheme="majorEastAsia" w:cstheme="majorBidi"/>
      <w:i/>
      <w:iCs/>
      <w:color w:val="595959" w:themeColor="text1" w:themeTint="A6"/>
    </w:rPr>
  </w:style>
  <w:style w:type="character" w:customStyle="1" w:styleId="u7Char">
    <w:name w:val="Đầu đề 7 Char"/>
    <w:basedOn w:val="Phngmcinhcuaoanvn"/>
    <w:link w:val="u7"/>
    <w:uiPriority w:val="9"/>
    <w:rPr>
      <w:rFonts w:eastAsiaTheme="majorEastAsia" w:cstheme="majorBidi"/>
      <w:color w:val="595959" w:themeColor="text1" w:themeTint="A6"/>
    </w:rPr>
  </w:style>
  <w:style w:type="character" w:customStyle="1" w:styleId="u8Char">
    <w:name w:val="Đầu đề 8 Char"/>
    <w:basedOn w:val="Phngmcinhcuaoanvn"/>
    <w:link w:val="u8"/>
    <w:uiPriority w:val="9"/>
    <w:rPr>
      <w:rFonts w:eastAsiaTheme="majorEastAsia" w:cstheme="majorBidi"/>
      <w:i/>
      <w:iCs/>
      <w:color w:val="272727" w:themeColor="text1" w:themeTint="D8"/>
    </w:rPr>
  </w:style>
  <w:style w:type="character" w:customStyle="1" w:styleId="u9Char">
    <w:name w:val="Đầu đề 9 Char"/>
    <w:basedOn w:val="Phngmcinhcuaoanvn"/>
    <w:link w:val="u9"/>
    <w:uiPriority w:val="9"/>
    <w:rPr>
      <w:rFonts w:eastAsiaTheme="majorEastAsia" w:cstheme="majorBidi"/>
      <w:color w:val="272727" w:themeColor="text1" w:themeTint="D8"/>
    </w:rPr>
  </w:style>
  <w:style w:type="character" w:customStyle="1" w:styleId="TiuChar">
    <w:name w:val="Tiêu đề Char"/>
    <w:basedOn w:val="Phngmcinhcuaoanvn"/>
    <w:link w:val="Tiu"/>
    <w:uiPriority w:val="10"/>
    <w:rPr>
      <w:rFonts w:asciiTheme="majorHAnsi" w:eastAsiaTheme="majorEastAsia" w:hAnsiTheme="majorHAnsi" w:cstheme="majorBidi"/>
      <w:spacing w:val="-10"/>
      <w:kern w:val="28"/>
      <w:sz w:val="56"/>
      <w:szCs w:val="56"/>
    </w:rPr>
  </w:style>
  <w:style w:type="paragraph" w:styleId="Tiu">
    <w:name w:val="Title"/>
    <w:basedOn w:val="Binhthng"/>
    <w:next w:val="Binhthng"/>
    <w:link w:val="Tiu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phuChar">
    <w:name w:val="Tiêu đề phụ Char"/>
    <w:basedOn w:val="Phngmcinhcuaoanvn"/>
    <w:link w:val="Tiuphu"/>
    <w:uiPriority w:val="11"/>
    <w:rPr>
      <w:rFonts w:eastAsiaTheme="majorEastAsia" w:cstheme="majorBidi"/>
      <w:color w:val="595959" w:themeColor="text1" w:themeTint="A6"/>
      <w:spacing w:val="15"/>
      <w:sz w:val="28"/>
      <w:szCs w:val="28"/>
    </w:rPr>
  </w:style>
  <w:style w:type="paragraph" w:styleId="Tiuphu">
    <w:name w:val="Subtitle"/>
    <w:basedOn w:val="Binhthng"/>
    <w:next w:val="Binhthng"/>
    <w:link w:val="TiuphuChar"/>
    <w:uiPriority w:val="11"/>
    <w:qFormat/>
    <w:pPr>
      <w:numPr>
        <w:ilvl w:val="1"/>
      </w:numPr>
    </w:pPr>
    <w:rPr>
      <w:rFonts w:eastAsiaTheme="majorEastAsia" w:cstheme="majorBidi"/>
      <w:color w:val="595959" w:themeColor="text1" w:themeTint="A6"/>
      <w:spacing w:val="15"/>
      <w:sz w:val="28"/>
      <w:szCs w:val="28"/>
    </w:rPr>
  </w:style>
  <w:style w:type="character" w:styleId="NhnmnhThm">
    <w:name w:val="Intense Emphasis"/>
    <w:basedOn w:val="Phngmcinhcuaoanvn"/>
    <w:uiPriority w:val="21"/>
    <w:qFormat/>
    <w:rPr>
      <w:i/>
      <w:iCs/>
      <w:color w:val="0F4761" w:themeColor="accent1" w:themeShade="BF"/>
    </w:rPr>
  </w:style>
  <w:style w:type="character" w:customStyle="1" w:styleId="LitrichdnChar">
    <w:name w:val="Lời trích dẫn Char"/>
    <w:basedOn w:val="Phngmcinhcuaoanvn"/>
    <w:link w:val="Litrichdn"/>
    <w:uiPriority w:val="29"/>
    <w:rPr>
      <w:i/>
      <w:iCs/>
      <w:color w:val="404040" w:themeColor="text1" w:themeTint="BF"/>
    </w:rPr>
  </w:style>
  <w:style w:type="paragraph" w:styleId="Litrichdn">
    <w:name w:val="Quote"/>
    <w:basedOn w:val="Binhthng"/>
    <w:next w:val="Binhthng"/>
    <w:link w:val="LitrichdnChar"/>
    <w:uiPriority w:val="29"/>
    <w:qFormat/>
    <w:pPr>
      <w:spacing w:before="160"/>
      <w:jc w:val="center"/>
    </w:pPr>
    <w:rPr>
      <w:i/>
      <w:iCs/>
      <w:color w:val="404040" w:themeColor="text1" w:themeTint="BF"/>
    </w:rPr>
  </w:style>
  <w:style w:type="character" w:customStyle="1" w:styleId="NhaykepmChar">
    <w:name w:val="Nháy kép Đậm Char"/>
    <w:basedOn w:val="Phngmcinhcuaoanvn"/>
    <w:link w:val="Nhaykepm"/>
    <w:uiPriority w:val="30"/>
    <w:rPr>
      <w:i/>
      <w:iCs/>
      <w:color w:val="0F4761" w:themeColor="accent1" w:themeShade="BF"/>
    </w:rPr>
  </w:style>
  <w:style w:type="paragraph" w:styleId="Nhaykepm">
    <w:name w:val="Intense Quote"/>
    <w:basedOn w:val="Binhthng"/>
    <w:next w:val="Binhthng"/>
    <w:link w:val="Nhaykepm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ThamchiuNhnmnh">
    <w:name w:val="Intense Reference"/>
    <w:basedOn w:val="Phngmcinhcuaoanvn"/>
    <w:uiPriority w:val="32"/>
    <w:qFormat/>
    <w:rPr>
      <w:b/>
      <w:bCs/>
      <w:smallCaps/>
      <w:color w:val="0F4761" w:themeColor="accent1" w:themeShade="BF"/>
      <w:spacing w:val="5"/>
    </w:rPr>
  </w:style>
  <w:style w:type="character" w:styleId="Siuktni">
    <w:name w:val="Hyperlink"/>
    <w:basedOn w:val="Phngmcinhcuaoanvn"/>
    <w:uiPriority w:val="99"/>
    <w:unhideWhenUsed/>
    <w:rPr>
      <w:color w:val="467886" w:themeColor="hyperlink"/>
      <w:u w:val="single"/>
    </w:rPr>
  </w:style>
  <w:style w:type="table" w:styleId="LiBang">
    <w:name w:val="Table Grid"/>
    <w:basedOn w:val="BangThngthng"/>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oancuaDanhsach">
    <w:name w:val="List Paragraph"/>
    <w:basedOn w:val="Binhthng"/>
    <w:uiPriority w:val="34"/>
    <w:qFormat/>
    <w:rsid w:val="005B07D0"/>
    <w:pPr>
      <w:ind w:left="720"/>
      <w:contextualSpacing/>
    </w:pPr>
  </w:style>
  <w:style w:type="paragraph" w:styleId="ThngthngWeb">
    <w:name w:val="Normal (Web)"/>
    <w:basedOn w:val="Binhthng"/>
    <w:uiPriority w:val="99"/>
    <w:semiHidden/>
    <w:unhideWhenUsed/>
    <w:rsid w:val="002D312C"/>
    <w:rPr>
      <w:rFonts w:ascii="Times New Roman" w:hAnsi="Times New Roman" w:cs="Times New Roman"/>
    </w:rPr>
  </w:style>
  <w:style w:type="character" w:styleId="cpChagiiquyt">
    <w:name w:val="Unresolved Mention"/>
    <w:basedOn w:val="Phngmcinhcuaoanvn"/>
    <w:uiPriority w:val="99"/>
    <w:semiHidden/>
    <w:unhideWhenUsed/>
    <w:rsid w:val="00942EB8"/>
    <w:rPr>
      <w:color w:val="605E5C"/>
      <w:shd w:val="clear" w:color="auto" w:fill="E1DFDD"/>
    </w:rPr>
  </w:style>
  <w:style w:type="paragraph" w:styleId="utrang">
    <w:name w:val="header"/>
    <w:basedOn w:val="Binhthng"/>
    <w:link w:val="utrangChar"/>
    <w:uiPriority w:val="99"/>
    <w:unhideWhenUsed/>
    <w:rsid w:val="00C952E8"/>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C952E8"/>
  </w:style>
  <w:style w:type="paragraph" w:styleId="Chntrang">
    <w:name w:val="footer"/>
    <w:basedOn w:val="Binhthng"/>
    <w:link w:val="ChntrangChar"/>
    <w:uiPriority w:val="99"/>
    <w:unhideWhenUsed/>
    <w:rsid w:val="00C952E8"/>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C952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87952">
      <w:bodyDiv w:val="1"/>
      <w:marLeft w:val="0"/>
      <w:marRight w:val="0"/>
      <w:marTop w:val="0"/>
      <w:marBottom w:val="0"/>
      <w:divBdr>
        <w:top w:val="none" w:sz="0" w:space="0" w:color="auto"/>
        <w:left w:val="none" w:sz="0" w:space="0" w:color="auto"/>
        <w:bottom w:val="none" w:sz="0" w:space="0" w:color="auto"/>
        <w:right w:val="none" w:sz="0" w:space="0" w:color="auto"/>
      </w:divBdr>
    </w:div>
    <w:div w:id="425157351">
      <w:bodyDiv w:val="1"/>
      <w:marLeft w:val="0"/>
      <w:marRight w:val="0"/>
      <w:marTop w:val="0"/>
      <w:marBottom w:val="0"/>
      <w:divBdr>
        <w:top w:val="none" w:sz="0" w:space="0" w:color="auto"/>
        <w:left w:val="none" w:sz="0" w:space="0" w:color="auto"/>
        <w:bottom w:val="none" w:sz="0" w:space="0" w:color="auto"/>
        <w:right w:val="none" w:sz="0" w:space="0" w:color="auto"/>
      </w:divBdr>
    </w:div>
    <w:div w:id="547106909">
      <w:bodyDiv w:val="1"/>
      <w:marLeft w:val="0"/>
      <w:marRight w:val="0"/>
      <w:marTop w:val="0"/>
      <w:marBottom w:val="0"/>
      <w:divBdr>
        <w:top w:val="none" w:sz="0" w:space="0" w:color="auto"/>
        <w:left w:val="none" w:sz="0" w:space="0" w:color="auto"/>
        <w:bottom w:val="none" w:sz="0" w:space="0" w:color="auto"/>
        <w:right w:val="none" w:sz="0" w:space="0" w:color="auto"/>
      </w:divBdr>
    </w:div>
    <w:div w:id="605962793">
      <w:bodyDiv w:val="1"/>
      <w:marLeft w:val="0"/>
      <w:marRight w:val="0"/>
      <w:marTop w:val="0"/>
      <w:marBottom w:val="0"/>
      <w:divBdr>
        <w:top w:val="none" w:sz="0" w:space="0" w:color="auto"/>
        <w:left w:val="none" w:sz="0" w:space="0" w:color="auto"/>
        <w:bottom w:val="none" w:sz="0" w:space="0" w:color="auto"/>
        <w:right w:val="none" w:sz="0" w:space="0" w:color="auto"/>
      </w:divBdr>
    </w:div>
    <w:div w:id="612706699">
      <w:bodyDiv w:val="1"/>
      <w:marLeft w:val="0"/>
      <w:marRight w:val="0"/>
      <w:marTop w:val="0"/>
      <w:marBottom w:val="0"/>
      <w:divBdr>
        <w:top w:val="none" w:sz="0" w:space="0" w:color="auto"/>
        <w:left w:val="none" w:sz="0" w:space="0" w:color="auto"/>
        <w:bottom w:val="none" w:sz="0" w:space="0" w:color="auto"/>
        <w:right w:val="none" w:sz="0" w:space="0" w:color="auto"/>
      </w:divBdr>
      <w:divsChild>
        <w:div w:id="1704750899">
          <w:marLeft w:val="360"/>
          <w:marRight w:val="0"/>
          <w:marTop w:val="200"/>
          <w:marBottom w:val="0"/>
          <w:divBdr>
            <w:top w:val="none" w:sz="0" w:space="0" w:color="auto"/>
            <w:left w:val="none" w:sz="0" w:space="0" w:color="auto"/>
            <w:bottom w:val="none" w:sz="0" w:space="0" w:color="auto"/>
            <w:right w:val="none" w:sz="0" w:space="0" w:color="auto"/>
          </w:divBdr>
        </w:div>
      </w:divsChild>
    </w:div>
    <w:div w:id="790710039">
      <w:bodyDiv w:val="1"/>
      <w:marLeft w:val="0"/>
      <w:marRight w:val="0"/>
      <w:marTop w:val="0"/>
      <w:marBottom w:val="0"/>
      <w:divBdr>
        <w:top w:val="none" w:sz="0" w:space="0" w:color="auto"/>
        <w:left w:val="none" w:sz="0" w:space="0" w:color="auto"/>
        <w:bottom w:val="none" w:sz="0" w:space="0" w:color="auto"/>
        <w:right w:val="none" w:sz="0" w:space="0" w:color="auto"/>
      </w:divBdr>
    </w:div>
    <w:div w:id="849223513">
      <w:bodyDiv w:val="1"/>
      <w:marLeft w:val="0"/>
      <w:marRight w:val="0"/>
      <w:marTop w:val="0"/>
      <w:marBottom w:val="0"/>
      <w:divBdr>
        <w:top w:val="none" w:sz="0" w:space="0" w:color="auto"/>
        <w:left w:val="none" w:sz="0" w:space="0" w:color="auto"/>
        <w:bottom w:val="none" w:sz="0" w:space="0" w:color="auto"/>
        <w:right w:val="none" w:sz="0" w:space="0" w:color="auto"/>
      </w:divBdr>
      <w:divsChild>
        <w:div w:id="2056812517">
          <w:marLeft w:val="0"/>
          <w:marRight w:val="0"/>
          <w:marTop w:val="0"/>
          <w:marBottom w:val="0"/>
          <w:divBdr>
            <w:top w:val="none" w:sz="0" w:space="0" w:color="auto"/>
            <w:left w:val="none" w:sz="0" w:space="0" w:color="auto"/>
            <w:bottom w:val="none" w:sz="0" w:space="0" w:color="auto"/>
            <w:right w:val="none" w:sz="0" w:space="0" w:color="auto"/>
          </w:divBdr>
        </w:div>
      </w:divsChild>
    </w:div>
    <w:div w:id="1028069312">
      <w:bodyDiv w:val="1"/>
      <w:marLeft w:val="0"/>
      <w:marRight w:val="0"/>
      <w:marTop w:val="0"/>
      <w:marBottom w:val="0"/>
      <w:divBdr>
        <w:top w:val="none" w:sz="0" w:space="0" w:color="auto"/>
        <w:left w:val="none" w:sz="0" w:space="0" w:color="auto"/>
        <w:bottom w:val="none" w:sz="0" w:space="0" w:color="auto"/>
        <w:right w:val="none" w:sz="0" w:space="0" w:color="auto"/>
      </w:divBdr>
    </w:div>
    <w:div w:id="1108816086">
      <w:bodyDiv w:val="1"/>
      <w:marLeft w:val="0"/>
      <w:marRight w:val="0"/>
      <w:marTop w:val="0"/>
      <w:marBottom w:val="0"/>
      <w:divBdr>
        <w:top w:val="none" w:sz="0" w:space="0" w:color="auto"/>
        <w:left w:val="none" w:sz="0" w:space="0" w:color="auto"/>
        <w:bottom w:val="none" w:sz="0" w:space="0" w:color="auto"/>
        <w:right w:val="none" w:sz="0" w:space="0" w:color="auto"/>
      </w:divBdr>
    </w:div>
    <w:div w:id="1121607381">
      <w:bodyDiv w:val="1"/>
      <w:marLeft w:val="0"/>
      <w:marRight w:val="0"/>
      <w:marTop w:val="0"/>
      <w:marBottom w:val="0"/>
      <w:divBdr>
        <w:top w:val="none" w:sz="0" w:space="0" w:color="auto"/>
        <w:left w:val="none" w:sz="0" w:space="0" w:color="auto"/>
        <w:bottom w:val="none" w:sz="0" w:space="0" w:color="auto"/>
        <w:right w:val="none" w:sz="0" w:space="0" w:color="auto"/>
      </w:divBdr>
      <w:divsChild>
        <w:div w:id="1736926867">
          <w:marLeft w:val="360"/>
          <w:marRight w:val="0"/>
          <w:marTop w:val="200"/>
          <w:marBottom w:val="0"/>
          <w:divBdr>
            <w:top w:val="none" w:sz="0" w:space="0" w:color="auto"/>
            <w:left w:val="none" w:sz="0" w:space="0" w:color="auto"/>
            <w:bottom w:val="none" w:sz="0" w:space="0" w:color="auto"/>
            <w:right w:val="none" w:sz="0" w:space="0" w:color="auto"/>
          </w:divBdr>
        </w:div>
      </w:divsChild>
    </w:div>
    <w:div w:id="1422411248">
      <w:bodyDiv w:val="1"/>
      <w:marLeft w:val="0"/>
      <w:marRight w:val="0"/>
      <w:marTop w:val="0"/>
      <w:marBottom w:val="0"/>
      <w:divBdr>
        <w:top w:val="none" w:sz="0" w:space="0" w:color="auto"/>
        <w:left w:val="none" w:sz="0" w:space="0" w:color="auto"/>
        <w:bottom w:val="none" w:sz="0" w:space="0" w:color="auto"/>
        <w:right w:val="none" w:sz="0" w:space="0" w:color="auto"/>
      </w:divBdr>
    </w:div>
    <w:div w:id="1452699894">
      <w:bodyDiv w:val="1"/>
      <w:marLeft w:val="0"/>
      <w:marRight w:val="0"/>
      <w:marTop w:val="0"/>
      <w:marBottom w:val="0"/>
      <w:divBdr>
        <w:top w:val="none" w:sz="0" w:space="0" w:color="auto"/>
        <w:left w:val="none" w:sz="0" w:space="0" w:color="auto"/>
        <w:bottom w:val="none" w:sz="0" w:space="0" w:color="auto"/>
        <w:right w:val="none" w:sz="0" w:space="0" w:color="auto"/>
      </w:divBdr>
    </w:div>
    <w:div w:id="1845322581">
      <w:bodyDiv w:val="1"/>
      <w:marLeft w:val="0"/>
      <w:marRight w:val="0"/>
      <w:marTop w:val="0"/>
      <w:marBottom w:val="0"/>
      <w:divBdr>
        <w:top w:val="none" w:sz="0" w:space="0" w:color="auto"/>
        <w:left w:val="none" w:sz="0" w:space="0" w:color="auto"/>
        <w:bottom w:val="none" w:sz="0" w:space="0" w:color="auto"/>
        <w:right w:val="none" w:sz="0" w:space="0" w:color="auto"/>
      </w:divBdr>
    </w:div>
    <w:div w:id="1862089436">
      <w:bodyDiv w:val="1"/>
      <w:marLeft w:val="0"/>
      <w:marRight w:val="0"/>
      <w:marTop w:val="0"/>
      <w:marBottom w:val="0"/>
      <w:divBdr>
        <w:top w:val="none" w:sz="0" w:space="0" w:color="auto"/>
        <w:left w:val="none" w:sz="0" w:space="0" w:color="auto"/>
        <w:bottom w:val="none" w:sz="0" w:space="0" w:color="auto"/>
        <w:right w:val="none" w:sz="0" w:space="0" w:color="auto"/>
      </w:divBdr>
      <w:divsChild>
        <w:div w:id="375785318">
          <w:marLeft w:val="360"/>
          <w:marRight w:val="0"/>
          <w:marTop w:val="200"/>
          <w:marBottom w:val="0"/>
          <w:divBdr>
            <w:top w:val="none" w:sz="0" w:space="0" w:color="auto"/>
            <w:left w:val="none" w:sz="0" w:space="0" w:color="auto"/>
            <w:bottom w:val="none" w:sz="0" w:space="0" w:color="auto"/>
            <w:right w:val="none" w:sz="0" w:space="0" w:color="auto"/>
          </w:divBdr>
        </w:div>
      </w:divsChild>
    </w:div>
    <w:div w:id="1983727097">
      <w:bodyDiv w:val="1"/>
      <w:marLeft w:val="0"/>
      <w:marRight w:val="0"/>
      <w:marTop w:val="0"/>
      <w:marBottom w:val="0"/>
      <w:divBdr>
        <w:top w:val="none" w:sz="0" w:space="0" w:color="auto"/>
        <w:left w:val="none" w:sz="0" w:space="0" w:color="auto"/>
        <w:bottom w:val="none" w:sz="0" w:space="0" w:color="auto"/>
        <w:right w:val="none" w:sz="0" w:space="0" w:color="auto"/>
      </w:divBdr>
      <w:divsChild>
        <w:div w:id="16044154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5.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nsnam.org/docs/release/3.24/doxygen/class_routing_helper.html" TargetMode="External"/><Relationship Id="rId37" Type="http://schemas.openxmlformats.org/officeDocument/2006/relationships/hyperlink" Target="https://www.nsnam.org/docs/release/3.24/doxygen/class_vanet_routing_experiment.html"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www.youtube.com/hashtag/include" TargetMode="External"/><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diagramQuickStyle" Target="diagrams/quickStyle1.xml"/><Relationship Id="rId30" Type="http://schemas.openxmlformats.org/officeDocument/2006/relationships/image" Target="media/image19.png"/><Relationship Id="rId35" Type="http://schemas.openxmlformats.org/officeDocument/2006/relationships/hyperlink" Target="https://www.nsnam.org/docs/release/3.24/doxygen/class_routing_stats.html"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diagramData" Target="diagrams/data1.xml"/><Relationship Id="rId33" Type="http://schemas.openxmlformats.org/officeDocument/2006/relationships/hyperlink" Target="https://www.nsnam.org/docs/release/3.24/doxygen/class_routing_stats.html"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diagramColors" Target="diagrams/colors1.xml"/><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image" Target="media/image55.png"/><Relationship Id="rId2" Type="http://schemas.openxmlformats.org/officeDocument/2006/relationships/styles" Target="styles.xml"/><Relationship Id="rId29"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957EC9-19E2-40DF-AE2E-5B02D32465C4}"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US"/>
        </a:p>
      </dgm:t>
    </dgm:pt>
    <dgm:pt modelId="{D01EFE21-E5DA-4323-9659-D8A37506C887}">
      <dgm:prSet phldrT="[Text]"/>
      <dgm:spPr/>
      <dgm:t>
        <a:bodyPr/>
        <a:lstStyle/>
        <a:p>
          <a:pPr algn="ctr"/>
          <a:r>
            <a:rPr lang="en-US" b="1" i="0"/>
            <a:t>vanet-routing-compare.cc</a:t>
          </a:r>
          <a:endParaRPr lang="en-US"/>
        </a:p>
      </dgm:t>
    </dgm:pt>
    <dgm:pt modelId="{3B9C09EA-4B1D-4710-BEDF-457722FBDCF5}" type="parTrans" cxnId="{9BEE389C-10A5-4F10-AC0F-433F96F5A9E0}">
      <dgm:prSet/>
      <dgm:spPr/>
      <dgm:t>
        <a:bodyPr/>
        <a:lstStyle/>
        <a:p>
          <a:pPr algn="ctr"/>
          <a:endParaRPr lang="en-US"/>
        </a:p>
      </dgm:t>
    </dgm:pt>
    <dgm:pt modelId="{1EB94990-58CA-4610-AEC8-914B3746FACA}" type="sibTrans" cxnId="{9BEE389C-10A5-4F10-AC0F-433F96F5A9E0}">
      <dgm:prSet/>
      <dgm:spPr/>
      <dgm:t>
        <a:bodyPr/>
        <a:lstStyle/>
        <a:p>
          <a:pPr algn="ctr"/>
          <a:endParaRPr lang="en-US"/>
        </a:p>
      </dgm:t>
    </dgm:pt>
    <dgm:pt modelId="{EBF42E4C-FBE4-49E1-B5B2-B4D7944A10F0}">
      <dgm:prSet phldrT="[Text]"/>
      <dgm:spPr/>
      <dgm:t>
        <a:bodyPr/>
        <a:lstStyle/>
        <a:p>
          <a:pPr algn="ctr"/>
          <a:r>
            <a:rPr lang="en-US" b="0" i="0"/>
            <a:t>fstream</a:t>
          </a:r>
          <a:endParaRPr lang="en-US"/>
        </a:p>
      </dgm:t>
    </dgm:pt>
    <dgm:pt modelId="{CF62E8C2-CBDF-48FF-9058-E1C5BD918E06}" type="parTrans" cxnId="{9FFAAEBB-3ED1-4958-9484-7107ABFA44DC}">
      <dgm:prSet/>
      <dgm:spPr/>
      <dgm:t>
        <a:bodyPr/>
        <a:lstStyle/>
        <a:p>
          <a:pPr algn="ctr"/>
          <a:endParaRPr lang="en-US"/>
        </a:p>
      </dgm:t>
    </dgm:pt>
    <dgm:pt modelId="{851946B4-7BA6-489A-8594-63947DD00B7B}" type="sibTrans" cxnId="{9FFAAEBB-3ED1-4958-9484-7107ABFA44DC}">
      <dgm:prSet/>
      <dgm:spPr/>
      <dgm:t>
        <a:bodyPr/>
        <a:lstStyle/>
        <a:p>
          <a:pPr algn="ctr"/>
          <a:endParaRPr lang="en-US"/>
        </a:p>
      </dgm:t>
    </dgm:pt>
    <dgm:pt modelId="{31FB5A5E-7B53-4BF3-A15D-B6B0424BF0DD}">
      <dgm:prSet phldrT="[Text]"/>
      <dgm:spPr/>
      <dgm:t>
        <a:bodyPr/>
        <a:lstStyle/>
        <a:p>
          <a:pPr algn="ctr"/>
          <a:r>
            <a:rPr lang="en-US" b="0" i="0"/>
            <a:t>iostream</a:t>
          </a:r>
          <a:endParaRPr lang="en-US"/>
        </a:p>
      </dgm:t>
    </dgm:pt>
    <dgm:pt modelId="{B4B798AA-FEF6-451C-BC1F-BB5524B62CF2}" type="parTrans" cxnId="{DEBD6EEB-8709-4638-A530-03156319B731}">
      <dgm:prSet/>
      <dgm:spPr/>
      <dgm:t>
        <a:bodyPr/>
        <a:lstStyle/>
        <a:p>
          <a:pPr algn="ctr"/>
          <a:endParaRPr lang="en-US"/>
        </a:p>
      </dgm:t>
    </dgm:pt>
    <dgm:pt modelId="{1F2DAC91-19C5-4E22-A492-33AC9A51ED94}" type="sibTrans" cxnId="{DEBD6EEB-8709-4638-A530-03156319B731}">
      <dgm:prSet/>
      <dgm:spPr/>
      <dgm:t>
        <a:bodyPr/>
        <a:lstStyle/>
        <a:p>
          <a:pPr algn="ctr"/>
          <a:endParaRPr lang="en-US"/>
        </a:p>
      </dgm:t>
    </dgm:pt>
    <dgm:pt modelId="{77040956-C91D-4281-958D-8881365914B2}">
      <dgm:prSet phldrT="[Text]"/>
      <dgm:spPr/>
      <dgm:t>
        <a:bodyPr/>
        <a:lstStyle/>
        <a:p>
          <a:pPr algn="ctr"/>
          <a:r>
            <a:rPr lang="en-US" b="0" i="0"/>
            <a:t>ns3/core-module.h</a:t>
          </a:r>
          <a:endParaRPr lang="en-US"/>
        </a:p>
      </dgm:t>
    </dgm:pt>
    <dgm:pt modelId="{E163534F-732F-41E7-BA1E-BCAA26891506}" type="parTrans" cxnId="{05A4F53A-9925-4EB8-BB47-5ABB34ADFDEE}">
      <dgm:prSet/>
      <dgm:spPr/>
      <dgm:t>
        <a:bodyPr/>
        <a:lstStyle/>
        <a:p>
          <a:pPr algn="ctr"/>
          <a:endParaRPr lang="en-US"/>
        </a:p>
      </dgm:t>
    </dgm:pt>
    <dgm:pt modelId="{A8C87FD5-ADFD-466A-B5A5-8E22D4416F9D}" type="sibTrans" cxnId="{05A4F53A-9925-4EB8-BB47-5ABB34ADFDEE}">
      <dgm:prSet/>
      <dgm:spPr/>
      <dgm:t>
        <a:bodyPr/>
        <a:lstStyle/>
        <a:p>
          <a:pPr algn="ctr"/>
          <a:endParaRPr lang="en-US"/>
        </a:p>
      </dgm:t>
    </dgm:pt>
    <dgm:pt modelId="{C2EF0FA0-7F16-4401-92E2-D512996DAB2F}">
      <dgm:prSet phldrT="[Text]"/>
      <dgm:spPr/>
      <dgm:t>
        <a:bodyPr/>
        <a:lstStyle/>
        <a:p>
          <a:pPr algn="ctr"/>
          <a:r>
            <a:rPr lang="en-US" b="0" i="0"/>
            <a:t>ns3/network-module.h</a:t>
          </a:r>
          <a:endParaRPr lang="en-US"/>
        </a:p>
      </dgm:t>
    </dgm:pt>
    <dgm:pt modelId="{563A2A1C-780E-410D-A9FD-8BE044BD480A}" type="parTrans" cxnId="{CCBAD479-699E-4822-BADA-C1674163827A}">
      <dgm:prSet/>
      <dgm:spPr/>
      <dgm:t>
        <a:bodyPr/>
        <a:lstStyle/>
        <a:p>
          <a:pPr algn="ctr"/>
          <a:endParaRPr lang="en-US"/>
        </a:p>
      </dgm:t>
    </dgm:pt>
    <dgm:pt modelId="{EA25E314-8C15-40B8-BD95-AEC5E351655B}" type="sibTrans" cxnId="{CCBAD479-699E-4822-BADA-C1674163827A}">
      <dgm:prSet/>
      <dgm:spPr/>
      <dgm:t>
        <a:bodyPr/>
        <a:lstStyle/>
        <a:p>
          <a:pPr algn="ctr"/>
          <a:endParaRPr lang="en-US"/>
        </a:p>
      </dgm:t>
    </dgm:pt>
    <dgm:pt modelId="{BEEBBC8C-1F82-459E-B62F-E34A2AE44C6E}">
      <dgm:prSet phldrT="[Text]"/>
      <dgm:spPr/>
      <dgm:t>
        <a:bodyPr/>
        <a:lstStyle/>
        <a:p>
          <a:pPr algn="ctr"/>
          <a:r>
            <a:rPr lang="en-US" b="0" i="0"/>
            <a:t>ns3/internet-module.h</a:t>
          </a:r>
          <a:endParaRPr lang="en-US"/>
        </a:p>
      </dgm:t>
    </dgm:pt>
    <dgm:pt modelId="{CA82E412-6D21-4FD4-AFD6-827E3FAFF2A7}" type="parTrans" cxnId="{0338D267-111D-4226-9DA8-631F9D4F2B6E}">
      <dgm:prSet/>
      <dgm:spPr/>
      <dgm:t>
        <a:bodyPr/>
        <a:lstStyle/>
        <a:p>
          <a:pPr algn="ctr"/>
          <a:endParaRPr lang="en-US"/>
        </a:p>
      </dgm:t>
    </dgm:pt>
    <dgm:pt modelId="{D2C858FB-0F49-42B6-8EF1-997D3F76821C}" type="sibTrans" cxnId="{0338D267-111D-4226-9DA8-631F9D4F2B6E}">
      <dgm:prSet/>
      <dgm:spPr/>
      <dgm:t>
        <a:bodyPr/>
        <a:lstStyle/>
        <a:p>
          <a:pPr algn="ctr"/>
          <a:endParaRPr lang="en-US"/>
        </a:p>
      </dgm:t>
    </dgm:pt>
    <dgm:pt modelId="{A3EE1CFB-E911-4BF7-AD8D-193911E28097}">
      <dgm:prSet phldrT="[Text]"/>
      <dgm:spPr/>
      <dgm:t>
        <a:bodyPr/>
        <a:lstStyle/>
        <a:p>
          <a:pPr algn="ctr"/>
          <a:r>
            <a:rPr lang="en-US" b="0" i="0"/>
            <a:t>ns3/mobility-module.h</a:t>
          </a:r>
          <a:endParaRPr lang="en-US"/>
        </a:p>
      </dgm:t>
    </dgm:pt>
    <dgm:pt modelId="{D4326D73-3E11-4068-B942-28BD5B8EC82B}" type="parTrans" cxnId="{471187E5-2AA8-4E44-B848-E1AFD6D5DCBC}">
      <dgm:prSet/>
      <dgm:spPr/>
      <dgm:t>
        <a:bodyPr/>
        <a:lstStyle/>
        <a:p>
          <a:pPr algn="ctr"/>
          <a:endParaRPr lang="en-US"/>
        </a:p>
      </dgm:t>
    </dgm:pt>
    <dgm:pt modelId="{1270241C-625C-4C85-9F1C-A0644589B851}" type="sibTrans" cxnId="{471187E5-2AA8-4E44-B848-E1AFD6D5DCBC}">
      <dgm:prSet/>
      <dgm:spPr/>
      <dgm:t>
        <a:bodyPr/>
        <a:lstStyle/>
        <a:p>
          <a:pPr algn="ctr"/>
          <a:endParaRPr lang="en-US"/>
        </a:p>
      </dgm:t>
    </dgm:pt>
    <dgm:pt modelId="{A4070B84-BFDC-4A47-9600-DBA59FEB0B63}">
      <dgm:prSet phldrT="[Text]"/>
      <dgm:spPr/>
      <dgm:t>
        <a:bodyPr/>
        <a:lstStyle/>
        <a:p>
          <a:pPr algn="ctr"/>
          <a:r>
            <a:rPr lang="en-US" b="0" i="0"/>
            <a:t>ns3/wifi-module.h</a:t>
          </a:r>
          <a:endParaRPr lang="en-US"/>
        </a:p>
      </dgm:t>
    </dgm:pt>
    <dgm:pt modelId="{3D409078-AACC-44AC-B258-F5038464398C}" type="parTrans" cxnId="{C5A2CFC7-1D36-496D-B861-725CEA6A8B1C}">
      <dgm:prSet/>
      <dgm:spPr/>
      <dgm:t>
        <a:bodyPr/>
        <a:lstStyle/>
        <a:p>
          <a:pPr algn="ctr"/>
          <a:endParaRPr lang="en-US"/>
        </a:p>
      </dgm:t>
    </dgm:pt>
    <dgm:pt modelId="{9C92D7D3-A19A-4914-AB86-08535574D100}" type="sibTrans" cxnId="{C5A2CFC7-1D36-496D-B861-725CEA6A8B1C}">
      <dgm:prSet/>
      <dgm:spPr/>
      <dgm:t>
        <a:bodyPr/>
        <a:lstStyle/>
        <a:p>
          <a:pPr algn="ctr"/>
          <a:endParaRPr lang="en-US"/>
        </a:p>
      </dgm:t>
    </dgm:pt>
    <dgm:pt modelId="{7A82A06E-A69C-4D25-BE1C-C4368425E101}">
      <dgm:prSet phldrT="[Text]"/>
      <dgm:spPr/>
      <dgm:t>
        <a:bodyPr/>
        <a:lstStyle/>
        <a:p>
          <a:pPr algn="ctr"/>
          <a:r>
            <a:rPr lang="en-US" b="0" i="0"/>
            <a:t>ns3/aodv-module.h</a:t>
          </a:r>
          <a:endParaRPr lang="en-US"/>
        </a:p>
      </dgm:t>
    </dgm:pt>
    <dgm:pt modelId="{5C53F9C6-911E-48E1-9862-752CB4926507}" type="parTrans" cxnId="{14D169BF-E228-497A-A016-9731D0ED8901}">
      <dgm:prSet/>
      <dgm:spPr/>
      <dgm:t>
        <a:bodyPr/>
        <a:lstStyle/>
        <a:p>
          <a:pPr algn="ctr"/>
          <a:endParaRPr lang="en-US"/>
        </a:p>
      </dgm:t>
    </dgm:pt>
    <dgm:pt modelId="{ABA90344-65EA-40EB-9E9E-6192B76D2F83}" type="sibTrans" cxnId="{14D169BF-E228-497A-A016-9731D0ED8901}">
      <dgm:prSet/>
      <dgm:spPr/>
      <dgm:t>
        <a:bodyPr/>
        <a:lstStyle/>
        <a:p>
          <a:pPr algn="ctr"/>
          <a:endParaRPr lang="en-US"/>
        </a:p>
      </dgm:t>
    </dgm:pt>
    <dgm:pt modelId="{D693B635-E042-4504-85D7-D0C8308B0E1D}">
      <dgm:prSet phldrT="[Text]"/>
      <dgm:spPr/>
      <dgm:t>
        <a:bodyPr/>
        <a:lstStyle/>
        <a:p>
          <a:pPr algn="ctr"/>
          <a:r>
            <a:rPr lang="en-US" b="0" i="0"/>
            <a:t>ns3/olsr-module.h</a:t>
          </a:r>
          <a:endParaRPr lang="en-US"/>
        </a:p>
      </dgm:t>
    </dgm:pt>
    <dgm:pt modelId="{341A2FE9-8FF0-4C59-B499-FE4E01723693}" type="parTrans" cxnId="{A599B953-1603-41DE-A573-632C30612335}">
      <dgm:prSet/>
      <dgm:spPr/>
      <dgm:t>
        <a:bodyPr/>
        <a:lstStyle/>
        <a:p>
          <a:pPr algn="ctr"/>
          <a:endParaRPr lang="en-US"/>
        </a:p>
      </dgm:t>
    </dgm:pt>
    <dgm:pt modelId="{D599CEE0-9971-483B-8F8C-3BA49D2176AF}" type="sibTrans" cxnId="{A599B953-1603-41DE-A573-632C30612335}">
      <dgm:prSet/>
      <dgm:spPr/>
      <dgm:t>
        <a:bodyPr/>
        <a:lstStyle/>
        <a:p>
          <a:pPr algn="ctr"/>
          <a:endParaRPr lang="en-US"/>
        </a:p>
      </dgm:t>
    </dgm:pt>
    <dgm:pt modelId="{9286F031-DE0C-4517-8850-EA87CF64EF22}">
      <dgm:prSet phldrT="[Text]"/>
      <dgm:spPr/>
      <dgm:t>
        <a:bodyPr/>
        <a:lstStyle/>
        <a:p>
          <a:pPr algn="ctr"/>
          <a:r>
            <a:rPr lang="en-US" b="0" i="0"/>
            <a:t>ns3/dsdv-module.h</a:t>
          </a:r>
          <a:endParaRPr lang="en-US"/>
        </a:p>
      </dgm:t>
    </dgm:pt>
    <dgm:pt modelId="{4C22C7FC-32ED-4F90-ACC1-32F93694728F}" type="parTrans" cxnId="{8B547A74-15FC-44DE-8E0E-886A16029E35}">
      <dgm:prSet/>
      <dgm:spPr/>
      <dgm:t>
        <a:bodyPr/>
        <a:lstStyle/>
        <a:p>
          <a:pPr algn="ctr"/>
          <a:endParaRPr lang="en-US"/>
        </a:p>
      </dgm:t>
    </dgm:pt>
    <dgm:pt modelId="{C7FB1CB8-E013-4897-BE47-59F6D90A9F13}" type="sibTrans" cxnId="{8B547A74-15FC-44DE-8E0E-886A16029E35}">
      <dgm:prSet/>
      <dgm:spPr/>
      <dgm:t>
        <a:bodyPr/>
        <a:lstStyle/>
        <a:p>
          <a:pPr algn="ctr"/>
          <a:endParaRPr lang="en-US"/>
        </a:p>
      </dgm:t>
    </dgm:pt>
    <dgm:pt modelId="{53CC4C07-E202-4F1F-80D5-3F11B29A0DF9}">
      <dgm:prSet phldrT="[Text]"/>
      <dgm:spPr/>
      <dgm:t>
        <a:bodyPr/>
        <a:lstStyle/>
        <a:p>
          <a:pPr algn="ctr"/>
          <a:r>
            <a:rPr lang="en-US" b="0" i="0"/>
            <a:t>ns3/dsr-module.h</a:t>
          </a:r>
          <a:endParaRPr lang="en-US"/>
        </a:p>
      </dgm:t>
    </dgm:pt>
    <dgm:pt modelId="{8134D4A4-062B-4B10-953D-1583A6CF36AA}" type="parTrans" cxnId="{E9A291E1-1808-4527-8B23-8D83C2197E48}">
      <dgm:prSet/>
      <dgm:spPr/>
      <dgm:t>
        <a:bodyPr/>
        <a:lstStyle/>
        <a:p>
          <a:pPr algn="ctr"/>
          <a:endParaRPr lang="en-US"/>
        </a:p>
      </dgm:t>
    </dgm:pt>
    <dgm:pt modelId="{D54AC2A1-5C08-424A-8B15-42915891F1FC}" type="sibTrans" cxnId="{E9A291E1-1808-4527-8B23-8D83C2197E48}">
      <dgm:prSet/>
      <dgm:spPr/>
      <dgm:t>
        <a:bodyPr/>
        <a:lstStyle/>
        <a:p>
          <a:pPr algn="ctr"/>
          <a:endParaRPr lang="en-US"/>
        </a:p>
      </dgm:t>
    </dgm:pt>
    <dgm:pt modelId="{83CCD223-8E60-42D0-AEC7-7DBC88FF60C3}">
      <dgm:prSet phldrT="[Text]"/>
      <dgm:spPr/>
      <dgm:t>
        <a:bodyPr/>
        <a:lstStyle/>
        <a:p>
          <a:pPr algn="ctr"/>
          <a:r>
            <a:rPr lang="en-US" b="0" i="0"/>
            <a:t>ns3/applications-module.h</a:t>
          </a:r>
          <a:endParaRPr lang="en-US"/>
        </a:p>
      </dgm:t>
    </dgm:pt>
    <dgm:pt modelId="{0755B0B9-7964-4BD7-A39A-DDA2C110A99E}" type="parTrans" cxnId="{4091DB39-9A0C-49E4-BE93-018850A4D36A}">
      <dgm:prSet/>
      <dgm:spPr/>
      <dgm:t>
        <a:bodyPr/>
        <a:lstStyle/>
        <a:p>
          <a:pPr algn="ctr"/>
          <a:endParaRPr lang="en-US"/>
        </a:p>
      </dgm:t>
    </dgm:pt>
    <dgm:pt modelId="{26A1E69F-6433-4D2A-B624-93A97F9E1FA4}" type="sibTrans" cxnId="{4091DB39-9A0C-49E4-BE93-018850A4D36A}">
      <dgm:prSet/>
      <dgm:spPr/>
      <dgm:t>
        <a:bodyPr/>
        <a:lstStyle/>
        <a:p>
          <a:pPr algn="ctr"/>
          <a:endParaRPr lang="en-US"/>
        </a:p>
      </dgm:t>
    </dgm:pt>
    <dgm:pt modelId="{D7896A49-52FD-4832-902D-EDDD3F172129}">
      <dgm:prSet phldrT="[Text]"/>
      <dgm:spPr/>
      <dgm:t>
        <a:bodyPr/>
        <a:lstStyle/>
        <a:p>
          <a:pPr algn="ctr"/>
          <a:r>
            <a:rPr lang="en-US" b="0" i="0"/>
            <a:t>ns3/itu-r-1411-los-propagation-loss-model.h</a:t>
          </a:r>
          <a:endParaRPr lang="en-US"/>
        </a:p>
      </dgm:t>
    </dgm:pt>
    <dgm:pt modelId="{5D370B96-B94F-4AAF-88B8-A4C202403254}" type="parTrans" cxnId="{AC886569-C01C-4684-822E-47253FD09E34}">
      <dgm:prSet/>
      <dgm:spPr/>
      <dgm:t>
        <a:bodyPr/>
        <a:lstStyle/>
        <a:p>
          <a:pPr algn="ctr"/>
          <a:endParaRPr lang="en-US"/>
        </a:p>
      </dgm:t>
    </dgm:pt>
    <dgm:pt modelId="{BDDB8F8C-E10D-42A7-B6CC-D1A364961DBE}" type="sibTrans" cxnId="{AC886569-C01C-4684-822E-47253FD09E34}">
      <dgm:prSet/>
      <dgm:spPr/>
      <dgm:t>
        <a:bodyPr/>
        <a:lstStyle/>
        <a:p>
          <a:pPr algn="ctr"/>
          <a:endParaRPr lang="en-US"/>
        </a:p>
      </dgm:t>
    </dgm:pt>
    <dgm:pt modelId="{359B9C05-F9B9-4BC1-AD8F-9F045EFCBE8E}">
      <dgm:prSet phldrT="[Text]"/>
      <dgm:spPr/>
      <dgm:t>
        <a:bodyPr/>
        <a:lstStyle/>
        <a:p>
          <a:pPr algn="ctr"/>
          <a:r>
            <a:rPr lang="en-US" b="0" i="0"/>
            <a:t>ns3/ocb-wifi-mac.h</a:t>
          </a:r>
          <a:endParaRPr lang="en-US"/>
        </a:p>
      </dgm:t>
    </dgm:pt>
    <dgm:pt modelId="{D41B96C3-4271-4A71-8823-DBF503DB5355}" type="parTrans" cxnId="{901043F6-96E2-424B-B9CA-AA87E3EF20C9}">
      <dgm:prSet/>
      <dgm:spPr/>
      <dgm:t>
        <a:bodyPr/>
        <a:lstStyle/>
        <a:p>
          <a:pPr algn="ctr"/>
          <a:endParaRPr lang="en-US"/>
        </a:p>
      </dgm:t>
    </dgm:pt>
    <dgm:pt modelId="{41D6A754-C629-42CD-A1D4-F4A6E1BC9E9F}" type="sibTrans" cxnId="{901043F6-96E2-424B-B9CA-AA87E3EF20C9}">
      <dgm:prSet/>
      <dgm:spPr/>
      <dgm:t>
        <a:bodyPr/>
        <a:lstStyle/>
        <a:p>
          <a:pPr algn="ctr"/>
          <a:endParaRPr lang="en-US"/>
        </a:p>
      </dgm:t>
    </dgm:pt>
    <dgm:pt modelId="{8BBC67D5-338F-46BE-9D12-DF26E19CE2A8}">
      <dgm:prSet phldrT="[Text]"/>
      <dgm:spPr/>
      <dgm:t>
        <a:bodyPr/>
        <a:lstStyle/>
        <a:p>
          <a:pPr algn="ctr"/>
          <a:r>
            <a:rPr lang="en-US" b="0" i="0"/>
            <a:t>ns3/wifi-80211p-helper.h</a:t>
          </a:r>
          <a:endParaRPr lang="en-US"/>
        </a:p>
      </dgm:t>
    </dgm:pt>
    <dgm:pt modelId="{5434B8A2-CD76-43B8-A636-D507F42F50DF}" type="parTrans" cxnId="{941E57B6-A24E-40DE-A24E-83C10A95B74B}">
      <dgm:prSet/>
      <dgm:spPr/>
      <dgm:t>
        <a:bodyPr/>
        <a:lstStyle/>
        <a:p>
          <a:pPr algn="ctr"/>
          <a:endParaRPr lang="en-US"/>
        </a:p>
      </dgm:t>
    </dgm:pt>
    <dgm:pt modelId="{B476520E-A7F8-4D78-81FC-7B6AF91AA87B}" type="sibTrans" cxnId="{941E57B6-A24E-40DE-A24E-83C10A95B74B}">
      <dgm:prSet/>
      <dgm:spPr/>
      <dgm:t>
        <a:bodyPr/>
        <a:lstStyle/>
        <a:p>
          <a:pPr algn="ctr"/>
          <a:endParaRPr lang="en-US"/>
        </a:p>
      </dgm:t>
    </dgm:pt>
    <dgm:pt modelId="{A4E25E19-E793-4EE9-BED2-902FC89BEF57}">
      <dgm:prSet phldrT="[Text]"/>
      <dgm:spPr/>
      <dgm:t>
        <a:bodyPr/>
        <a:lstStyle/>
        <a:p>
          <a:pPr algn="ctr"/>
          <a:r>
            <a:rPr lang="en-US" b="0" i="0"/>
            <a:t>ns3/wave-mac-helper.h</a:t>
          </a:r>
          <a:endParaRPr lang="en-US"/>
        </a:p>
      </dgm:t>
    </dgm:pt>
    <dgm:pt modelId="{E482A516-4E16-461B-B19B-AF6B69C39F1E}" type="parTrans" cxnId="{5EA64DE1-2EC7-4BD2-BDB5-951C0E12D3A3}">
      <dgm:prSet/>
      <dgm:spPr/>
      <dgm:t>
        <a:bodyPr/>
        <a:lstStyle/>
        <a:p>
          <a:pPr algn="ctr"/>
          <a:endParaRPr lang="en-US"/>
        </a:p>
      </dgm:t>
    </dgm:pt>
    <dgm:pt modelId="{D8082C20-EE14-4C1B-B270-6B2D5181DE00}" type="sibTrans" cxnId="{5EA64DE1-2EC7-4BD2-BDB5-951C0E12D3A3}">
      <dgm:prSet/>
      <dgm:spPr/>
      <dgm:t>
        <a:bodyPr/>
        <a:lstStyle/>
        <a:p>
          <a:pPr algn="ctr"/>
          <a:endParaRPr lang="en-US"/>
        </a:p>
      </dgm:t>
    </dgm:pt>
    <dgm:pt modelId="{3090F3D6-949A-45C5-8539-3DA57711FD52}">
      <dgm:prSet phldrT="[Text]"/>
      <dgm:spPr/>
      <dgm:t>
        <a:bodyPr/>
        <a:lstStyle/>
        <a:p>
          <a:pPr algn="ctr"/>
          <a:r>
            <a:rPr lang="en-US" b="0" i="0"/>
            <a:t>ns3/flow-monitor-module.h</a:t>
          </a:r>
          <a:endParaRPr lang="en-US"/>
        </a:p>
      </dgm:t>
    </dgm:pt>
    <dgm:pt modelId="{7C055BDF-0373-4B09-82EB-D933A28659D5}" type="parTrans" cxnId="{B90AA852-EF46-4464-8B06-117C95EB9475}">
      <dgm:prSet/>
      <dgm:spPr/>
      <dgm:t>
        <a:bodyPr/>
        <a:lstStyle/>
        <a:p>
          <a:pPr algn="ctr"/>
          <a:endParaRPr lang="en-US"/>
        </a:p>
      </dgm:t>
    </dgm:pt>
    <dgm:pt modelId="{6860C91C-B39D-4E3F-ADC4-26EE39406316}" type="sibTrans" cxnId="{B90AA852-EF46-4464-8B06-117C95EB9475}">
      <dgm:prSet/>
      <dgm:spPr/>
      <dgm:t>
        <a:bodyPr/>
        <a:lstStyle/>
        <a:p>
          <a:pPr algn="ctr"/>
          <a:endParaRPr lang="en-US"/>
        </a:p>
      </dgm:t>
    </dgm:pt>
    <dgm:pt modelId="{EE15C2CC-72CF-48E0-90F9-E98424896B75}">
      <dgm:prSet phldrT="[Text]"/>
      <dgm:spPr/>
      <dgm:t>
        <a:bodyPr/>
        <a:lstStyle/>
        <a:p>
          <a:pPr algn="ctr"/>
          <a:r>
            <a:rPr lang="en-US" b="0" i="0"/>
            <a:t>ns3/config-store-module.h</a:t>
          </a:r>
          <a:endParaRPr lang="en-US"/>
        </a:p>
      </dgm:t>
    </dgm:pt>
    <dgm:pt modelId="{8DFB3A02-2BC5-4B6F-B686-6BEB960740C3}" type="parTrans" cxnId="{98D21C8E-1046-48C0-9279-2EBF9E053FC5}">
      <dgm:prSet/>
      <dgm:spPr/>
      <dgm:t>
        <a:bodyPr/>
        <a:lstStyle/>
        <a:p>
          <a:pPr algn="ctr"/>
          <a:endParaRPr lang="en-US"/>
        </a:p>
      </dgm:t>
    </dgm:pt>
    <dgm:pt modelId="{7A8F9CE6-0602-439B-8596-6BD2FB76F602}" type="sibTrans" cxnId="{98D21C8E-1046-48C0-9279-2EBF9E053FC5}">
      <dgm:prSet/>
      <dgm:spPr/>
      <dgm:t>
        <a:bodyPr/>
        <a:lstStyle/>
        <a:p>
          <a:pPr algn="ctr"/>
          <a:endParaRPr lang="en-US"/>
        </a:p>
      </dgm:t>
    </dgm:pt>
    <dgm:pt modelId="{83E36CCE-51E5-4C00-8D03-74D3707947E4}">
      <dgm:prSet phldrT="[Text]"/>
      <dgm:spPr/>
      <dgm:t>
        <a:bodyPr/>
        <a:lstStyle/>
        <a:p>
          <a:pPr algn="ctr"/>
          <a:r>
            <a:rPr lang="en-US" b="0" i="0"/>
            <a:t>ns3/integer.h</a:t>
          </a:r>
          <a:endParaRPr lang="en-US"/>
        </a:p>
      </dgm:t>
    </dgm:pt>
    <dgm:pt modelId="{B9F40E42-5652-410E-9E96-01DFFC926932}" type="parTrans" cxnId="{4D82E601-CEF2-4584-8C78-F8C38C9DC762}">
      <dgm:prSet/>
      <dgm:spPr/>
      <dgm:t>
        <a:bodyPr/>
        <a:lstStyle/>
        <a:p>
          <a:pPr algn="ctr"/>
          <a:endParaRPr lang="en-US"/>
        </a:p>
      </dgm:t>
    </dgm:pt>
    <dgm:pt modelId="{9CF4A08A-005E-44A9-85D2-E6119F66CF28}" type="sibTrans" cxnId="{4D82E601-CEF2-4584-8C78-F8C38C9DC762}">
      <dgm:prSet/>
      <dgm:spPr/>
      <dgm:t>
        <a:bodyPr/>
        <a:lstStyle/>
        <a:p>
          <a:pPr algn="ctr"/>
          <a:endParaRPr lang="en-US"/>
        </a:p>
      </dgm:t>
    </dgm:pt>
    <dgm:pt modelId="{D4BFE925-24B4-4A91-B02F-531A4E6FFB17}">
      <dgm:prSet phldrT="[Text]"/>
      <dgm:spPr/>
      <dgm:t>
        <a:bodyPr/>
        <a:lstStyle/>
        <a:p>
          <a:pPr algn="ctr"/>
          <a:r>
            <a:rPr lang="en-US" b="0" i="0"/>
            <a:t>ns3/wave-bsm-helper.h</a:t>
          </a:r>
          <a:endParaRPr lang="en-US"/>
        </a:p>
      </dgm:t>
    </dgm:pt>
    <dgm:pt modelId="{29A18A63-55B7-4C24-859A-D78A1FB8FE62}" type="parTrans" cxnId="{EC760D8C-8829-439D-BA26-7967C28258BE}">
      <dgm:prSet/>
      <dgm:spPr/>
      <dgm:t>
        <a:bodyPr/>
        <a:lstStyle/>
        <a:p>
          <a:pPr algn="ctr"/>
          <a:endParaRPr lang="en-US"/>
        </a:p>
      </dgm:t>
    </dgm:pt>
    <dgm:pt modelId="{C8070157-41E4-4586-B18C-361F2ECA9B4A}" type="sibTrans" cxnId="{EC760D8C-8829-439D-BA26-7967C28258BE}">
      <dgm:prSet/>
      <dgm:spPr/>
      <dgm:t>
        <a:bodyPr/>
        <a:lstStyle/>
        <a:p>
          <a:pPr algn="ctr"/>
          <a:endParaRPr lang="en-US"/>
        </a:p>
      </dgm:t>
    </dgm:pt>
    <dgm:pt modelId="{EEE38A93-5D0A-436A-A173-6A562486D031}">
      <dgm:prSet phldrT="[Text]"/>
      <dgm:spPr/>
      <dgm:t>
        <a:bodyPr/>
        <a:lstStyle/>
        <a:p>
          <a:pPr algn="ctr"/>
          <a:r>
            <a:rPr lang="en-US" b="0" i="0"/>
            <a:t>ns3/wave-helper.h</a:t>
          </a:r>
          <a:endParaRPr lang="vi-VN" b="0" i="0"/>
        </a:p>
        <a:p>
          <a:pPr algn="ctr"/>
          <a:endParaRPr lang="en-US"/>
        </a:p>
      </dgm:t>
    </dgm:pt>
    <dgm:pt modelId="{F35438D8-5D26-4750-8A6C-29464159CDBC}" type="parTrans" cxnId="{5A0B9F98-7AD6-4148-A2B6-D077C1E6F2B5}">
      <dgm:prSet/>
      <dgm:spPr/>
      <dgm:t>
        <a:bodyPr/>
        <a:lstStyle/>
        <a:p>
          <a:pPr algn="ctr"/>
          <a:endParaRPr lang="en-US"/>
        </a:p>
      </dgm:t>
    </dgm:pt>
    <dgm:pt modelId="{2F89F938-E36F-440A-BE42-B8F3F1D02D94}" type="sibTrans" cxnId="{5A0B9F98-7AD6-4148-A2B6-D077C1E6F2B5}">
      <dgm:prSet/>
      <dgm:spPr/>
      <dgm:t>
        <a:bodyPr/>
        <a:lstStyle/>
        <a:p>
          <a:pPr algn="ctr"/>
          <a:endParaRPr lang="en-US"/>
        </a:p>
      </dgm:t>
    </dgm:pt>
    <dgm:pt modelId="{9B76FC66-908F-488F-B3B9-D3B58E12655E}" type="pres">
      <dgm:prSet presAssocID="{BC957EC9-19E2-40DF-AE2E-5B02D32465C4}" presName="Name0" presStyleCnt="0">
        <dgm:presLayoutVars>
          <dgm:chPref val="1"/>
          <dgm:dir/>
          <dgm:animOne val="branch"/>
          <dgm:animLvl val="lvl"/>
          <dgm:resizeHandles val="exact"/>
        </dgm:presLayoutVars>
      </dgm:prSet>
      <dgm:spPr/>
    </dgm:pt>
    <dgm:pt modelId="{0B4742D4-AACD-4A76-A057-2A2C48360A50}" type="pres">
      <dgm:prSet presAssocID="{D01EFE21-E5DA-4323-9659-D8A37506C887}" presName="root1" presStyleCnt="0"/>
      <dgm:spPr/>
    </dgm:pt>
    <dgm:pt modelId="{235DC0D2-053D-42F3-9C06-DB52A6E11B00}" type="pres">
      <dgm:prSet presAssocID="{D01EFE21-E5DA-4323-9659-D8A37506C887}" presName="LevelOneTextNode" presStyleLbl="node0" presStyleIdx="0" presStyleCnt="1">
        <dgm:presLayoutVars>
          <dgm:chPref val="3"/>
        </dgm:presLayoutVars>
      </dgm:prSet>
      <dgm:spPr/>
    </dgm:pt>
    <dgm:pt modelId="{40D09538-F092-407D-B6C5-27897E4A2AF4}" type="pres">
      <dgm:prSet presAssocID="{D01EFE21-E5DA-4323-9659-D8A37506C887}" presName="level2hierChild" presStyleCnt="0"/>
      <dgm:spPr/>
    </dgm:pt>
    <dgm:pt modelId="{07901613-21D8-49C8-AC02-C170A16C1EAA}" type="pres">
      <dgm:prSet presAssocID="{CF62E8C2-CBDF-48FF-9058-E1C5BD918E06}" presName="conn2-1" presStyleLbl="parChTrans1D2" presStyleIdx="0" presStyleCnt="21"/>
      <dgm:spPr/>
    </dgm:pt>
    <dgm:pt modelId="{75533FF5-837B-4CDE-B878-3C9143F9FEE9}" type="pres">
      <dgm:prSet presAssocID="{CF62E8C2-CBDF-48FF-9058-E1C5BD918E06}" presName="connTx" presStyleLbl="parChTrans1D2" presStyleIdx="0" presStyleCnt="21"/>
      <dgm:spPr/>
    </dgm:pt>
    <dgm:pt modelId="{BBD7EF37-66C0-4900-AEAA-3E18E1AC1CE0}" type="pres">
      <dgm:prSet presAssocID="{EBF42E4C-FBE4-49E1-B5B2-B4D7944A10F0}" presName="root2" presStyleCnt="0"/>
      <dgm:spPr/>
    </dgm:pt>
    <dgm:pt modelId="{C1B25557-F324-4306-AF4D-7560AACCB1E7}" type="pres">
      <dgm:prSet presAssocID="{EBF42E4C-FBE4-49E1-B5B2-B4D7944A10F0}" presName="LevelTwoTextNode" presStyleLbl="node2" presStyleIdx="0" presStyleCnt="21">
        <dgm:presLayoutVars>
          <dgm:chPref val="3"/>
        </dgm:presLayoutVars>
      </dgm:prSet>
      <dgm:spPr/>
    </dgm:pt>
    <dgm:pt modelId="{3FCF259C-535A-4A75-A135-614DC00736EF}" type="pres">
      <dgm:prSet presAssocID="{EBF42E4C-FBE4-49E1-B5B2-B4D7944A10F0}" presName="level3hierChild" presStyleCnt="0"/>
      <dgm:spPr/>
    </dgm:pt>
    <dgm:pt modelId="{CA4AA6F4-27AA-4B1D-A45B-47018F00A74D}" type="pres">
      <dgm:prSet presAssocID="{B4B798AA-FEF6-451C-BC1F-BB5524B62CF2}" presName="conn2-1" presStyleLbl="parChTrans1D2" presStyleIdx="1" presStyleCnt="21"/>
      <dgm:spPr/>
    </dgm:pt>
    <dgm:pt modelId="{027D5798-1AA9-4D8B-9EA6-6F9CE867E3EA}" type="pres">
      <dgm:prSet presAssocID="{B4B798AA-FEF6-451C-BC1F-BB5524B62CF2}" presName="connTx" presStyleLbl="parChTrans1D2" presStyleIdx="1" presStyleCnt="21"/>
      <dgm:spPr/>
    </dgm:pt>
    <dgm:pt modelId="{54D1303B-A441-4F93-9CE8-E97173492D4D}" type="pres">
      <dgm:prSet presAssocID="{31FB5A5E-7B53-4BF3-A15D-B6B0424BF0DD}" presName="root2" presStyleCnt="0"/>
      <dgm:spPr/>
    </dgm:pt>
    <dgm:pt modelId="{4620608C-C71F-4C9A-900D-DD14F1B442BA}" type="pres">
      <dgm:prSet presAssocID="{31FB5A5E-7B53-4BF3-A15D-B6B0424BF0DD}" presName="LevelTwoTextNode" presStyleLbl="node2" presStyleIdx="1" presStyleCnt="21">
        <dgm:presLayoutVars>
          <dgm:chPref val="3"/>
        </dgm:presLayoutVars>
      </dgm:prSet>
      <dgm:spPr/>
    </dgm:pt>
    <dgm:pt modelId="{D9E518AA-07E3-477E-A1C2-80DCA86C6C56}" type="pres">
      <dgm:prSet presAssocID="{31FB5A5E-7B53-4BF3-A15D-B6B0424BF0DD}" presName="level3hierChild" presStyleCnt="0"/>
      <dgm:spPr/>
    </dgm:pt>
    <dgm:pt modelId="{CB88DAA0-EB91-422D-B347-C4731123D25B}" type="pres">
      <dgm:prSet presAssocID="{E163534F-732F-41E7-BA1E-BCAA26891506}" presName="conn2-1" presStyleLbl="parChTrans1D2" presStyleIdx="2" presStyleCnt="21"/>
      <dgm:spPr/>
    </dgm:pt>
    <dgm:pt modelId="{4CE037BB-9EFC-4B4D-875B-7D5F2526834B}" type="pres">
      <dgm:prSet presAssocID="{E163534F-732F-41E7-BA1E-BCAA26891506}" presName="connTx" presStyleLbl="parChTrans1D2" presStyleIdx="2" presStyleCnt="21"/>
      <dgm:spPr/>
    </dgm:pt>
    <dgm:pt modelId="{7EFCD525-BC17-4177-86A6-D4760F5AE664}" type="pres">
      <dgm:prSet presAssocID="{77040956-C91D-4281-958D-8881365914B2}" presName="root2" presStyleCnt="0"/>
      <dgm:spPr/>
    </dgm:pt>
    <dgm:pt modelId="{23DB6E33-0341-441E-A64B-41298ACA426A}" type="pres">
      <dgm:prSet presAssocID="{77040956-C91D-4281-958D-8881365914B2}" presName="LevelTwoTextNode" presStyleLbl="node2" presStyleIdx="2" presStyleCnt="21">
        <dgm:presLayoutVars>
          <dgm:chPref val="3"/>
        </dgm:presLayoutVars>
      </dgm:prSet>
      <dgm:spPr/>
    </dgm:pt>
    <dgm:pt modelId="{86BF9D7C-A7B7-4344-9DE5-8EA9E31A1763}" type="pres">
      <dgm:prSet presAssocID="{77040956-C91D-4281-958D-8881365914B2}" presName="level3hierChild" presStyleCnt="0"/>
      <dgm:spPr/>
    </dgm:pt>
    <dgm:pt modelId="{515B5F2C-91F7-48AA-A6BD-76E8A7B63B2E}" type="pres">
      <dgm:prSet presAssocID="{563A2A1C-780E-410D-A9FD-8BE044BD480A}" presName="conn2-1" presStyleLbl="parChTrans1D2" presStyleIdx="3" presStyleCnt="21"/>
      <dgm:spPr/>
    </dgm:pt>
    <dgm:pt modelId="{68A7E476-AF1E-4BF9-8AB5-644F574616A4}" type="pres">
      <dgm:prSet presAssocID="{563A2A1C-780E-410D-A9FD-8BE044BD480A}" presName="connTx" presStyleLbl="parChTrans1D2" presStyleIdx="3" presStyleCnt="21"/>
      <dgm:spPr/>
    </dgm:pt>
    <dgm:pt modelId="{659D25EF-9B29-422B-9184-83FC9736E842}" type="pres">
      <dgm:prSet presAssocID="{C2EF0FA0-7F16-4401-92E2-D512996DAB2F}" presName="root2" presStyleCnt="0"/>
      <dgm:spPr/>
    </dgm:pt>
    <dgm:pt modelId="{ACDFA0D2-8260-40F6-9540-D5F6EE3B2830}" type="pres">
      <dgm:prSet presAssocID="{C2EF0FA0-7F16-4401-92E2-D512996DAB2F}" presName="LevelTwoTextNode" presStyleLbl="node2" presStyleIdx="3" presStyleCnt="21">
        <dgm:presLayoutVars>
          <dgm:chPref val="3"/>
        </dgm:presLayoutVars>
      </dgm:prSet>
      <dgm:spPr/>
    </dgm:pt>
    <dgm:pt modelId="{BDE3C9B9-7C51-45AA-9075-A500295997D8}" type="pres">
      <dgm:prSet presAssocID="{C2EF0FA0-7F16-4401-92E2-D512996DAB2F}" presName="level3hierChild" presStyleCnt="0"/>
      <dgm:spPr/>
    </dgm:pt>
    <dgm:pt modelId="{DD82225D-2853-4AF0-9384-DFF27E584291}" type="pres">
      <dgm:prSet presAssocID="{CA82E412-6D21-4FD4-AFD6-827E3FAFF2A7}" presName="conn2-1" presStyleLbl="parChTrans1D2" presStyleIdx="4" presStyleCnt="21"/>
      <dgm:spPr/>
    </dgm:pt>
    <dgm:pt modelId="{C6374BED-23EE-4129-A66B-7EBC8AEB1A7A}" type="pres">
      <dgm:prSet presAssocID="{CA82E412-6D21-4FD4-AFD6-827E3FAFF2A7}" presName="connTx" presStyleLbl="parChTrans1D2" presStyleIdx="4" presStyleCnt="21"/>
      <dgm:spPr/>
    </dgm:pt>
    <dgm:pt modelId="{0D155B2D-481D-41FF-9A3A-8E7DBD0D8DE6}" type="pres">
      <dgm:prSet presAssocID="{BEEBBC8C-1F82-459E-B62F-E34A2AE44C6E}" presName="root2" presStyleCnt="0"/>
      <dgm:spPr/>
    </dgm:pt>
    <dgm:pt modelId="{FC92BFD1-10F6-4967-BEAA-C24D8105A3DC}" type="pres">
      <dgm:prSet presAssocID="{BEEBBC8C-1F82-459E-B62F-E34A2AE44C6E}" presName="LevelTwoTextNode" presStyleLbl="node2" presStyleIdx="4" presStyleCnt="21">
        <dgm:presLayoutVars>
          <dgm:chPref val="3"/>
        </dgm:presLayoutVars>
      </dgm:prSet>
      <dgm:spPr/>
    </dgm:pt>
    <dgm:pt modelId="{24065815-20D3-4CD6-8477-3ED8077F7F47}" type="pres">
      <dgm:prSet presAssocID="{BEEBBC8C-1F82-459E-B62F-E34A2AE44C6E}" presName="level3hierChild" presStyleCnt="0"/>
      <dgm:spPr/>
    </dgm:pt>
    <dgm:pt modelId="{491E7570-1773-4542-9FC6-B48E7A902D85}" type="pres">
      <dgm:prSet presAssocID="{D4326D73-3E11-4068-B942-28BD5B8EC82B}" presName="conn2-1" presStyleLbl="parChTrans1D2" presStyleIdx="5" presStyleCnt="21"/>
      <dgm:spPr/>
    </dgm:pt>
    <dgm:pt modelId="{C748BF16-B7D4-4054-8045-4133CC1C0012}" type="pres">
      <dgm:prSet presAssocID="{D4326D73-3E11-4068-B942-28BD5B8EC82B}" presName="connTx" presStyleLbl="parChTrans1D2" presStyleIdx="5" presStyleCnt="21"/>
      <dgm:spPr/>
    </dgm:pt>
    <dgm:pt modelId="{F9E2DC2B-BFA5-4BAA-859F-729F7C2ECCDC}" type="pres">
      <dgm:prSet presAssocID="{A3EE1CFB-E911-4BF7-AD8D-193911E28097}" presName="root2" presStyleCnt="0"/>
      <dgm:spPr/>
    </dgm:pt>
    <dgm:pt modelId="{074D7022-B843-476B-BAB3-6898B1612745}" type="pres">
      <dgm:prSet presAssocID="{A3EE1CFB-E911-4BF7-AD8D-193911E28097}" presName="LevelTwoTextNode" presStyleLbl="node2" presStyleIdx="5" presStyleCnt="21">
        <dgm:presLayoutVars>
          <dgm:chPref val="3"/>
        </dgm:presLayoutVars>
      </dgm:prSet>
      <dgm:spPr/>
    </dgm:pt>
    <dgm:pt modelId="{76D3199F-D6EA-4D93-A569-0AA6CE009FD6}" type="pres">
      <dgm:prSet presAssocID="{A3EE1CFB-E911-4BF7-AD8D-193911E28097}" presName="level3hierChild" presStyleCnt="0"/>
      <dgm:spPr/>
    </dgm:pt>
    <dgm:pt modelId="{750E1FE8-8D69-4C29-AFF6-D3A5A8AB8318}" type="pres">
      <dgm:prSet presAssocID="{3D409078-AACC-44AC-B258-F5038464398C}" presName="conn2-1" presStyleLbl="parChTrans1D2" presStyleIdx="6" presStyleCnt="21"/>
      <dgm:spPr/>
    </dgm:pt>
    <dgm:pt modelId="{9924DF46-7E07-430E-AC49-84CB66069331}" type="pres">
      <dgm:prSet presAssocID="{3D409078-AACC-44AC-B258-F5038464398C}" presName="connTx" presStyleLbl="parChTrans1D2" presStyleIdx="6" presStyleCnt="21"/>
      <dgm:spPr/>
    </dgm:pt>
    <dgm:pt modelId="{BD3FF63A-AE6B-4A9D-9B3D-95C076D68389}" type="pres">
      <dgm:prSet presAssocID="{A4070B84-BFDC-4A47-9600-DBA59FEB0B63}" presName="root2" presStyleCnt="0"/>
      <dgm:spPr/>
    </dgm:pt>
    <dgm:pt modelId="{B21EA61E-73DE-4DC2-9CD5-F43F66BEC0D2}" type="pres">
      <dgm:prSet presAssocID="{A4070B84-BFDC-4A47-9600-DBA59FEB0B63}" presName="LevelTwoTextNode" presStyleLbl="node2" presStyleIdx="6" presStyleCnt="21">
        <dgm:presLayoutVars>
          <dgm:chPref val="3"/>
        </dgm:presLayoutVars>
      </dgm:prSet>
      <dgm:spPr/>
    </dgm:pt>
    <dgm:pt modelId="{F04B4B53-158E-4600-A326-A8B63B19308E}" type="pres">
      <dgm:prSet presAssocID="{A4070B84-BFDC-4A47-9600-DBA59FEB0B63}" presName="level3hierChild" presStyleCnt="0"/>
      <dgm:spPr/>
    </dgm:pt>
    <dgm:pt modelId="{4BBD8BD1-8BEA-4E2E-A46C-E90271F7E243}" type="pres">
      <dgm:prSet presAssocID="{5C53F9C6-911E-48E1-9862-752CB4926507}" presName="conn2-1" presStyleLbl="parChTrans1D2" presStyleIdx="7" presStyleCnt="21"/>
      <dgm:spPr/>
    </dgm:pt>
    <dgm:pt modelId="{0DB14C45-5D48-455B-BB4E-1BC772700D82}" type="pres">
      <dgm:prSet presAssocID="{5C53F9C6-911E-48E1-9862-752CB4926507}" presName="connTx" presStyleLbl="parChTrans1D2" presStyleIdx="7" presStyleCnt="21"/>
      <dgm:spPr/>
    </dgm:pt>
    <dgm:pt modelId="{2016674F-205D-419E-A9DE-8951ABACD7D5}" type="pres">
      <dgm:prSet presAssocID="{7A82A06E-A69C-4D25-BE1C-C4368425E101}" presName="root2" presStyleCnt="0"/>
      <dgm:spPr/>
    </dgm:pt>
    <dgm:pt modelId="{3E2B1FEC-4976-40BB-8B34-8DA1BF73A277}" type="pres">
      <dgm:prSet presAssocID="{7A82A06E-A69C-4D25-BE1C-C4368425E101}" presName="LevelTwoTextNode" presStyleLbl="node2" presStyleIdx="7" presStyleCnt="21">
        <dgm:presLayoutVars>
          <dgm:chPref val="3"/>
        </dgm:presLayoutVars>
      </dgm:prSet>
      <dgm:spPr/>
    </dgm:pt>
    <dgm:pt modelId="{288326DC-292A-4CD8-8CD7-1C72345F7E6C}" type="pres">
      <dgm:prSet presAssocID="{7A82A06E-A69C-4D25-BE1C-C4368425E101}" presName="level3hierChild" presStyleCnt="0"/>
      <dgm:spPr/>
    </dgm:pt>
    <dgm:pt modelId="{0D6CCCDB-F4C4-46BA-9EBC-12DA21FB5746}" type="pres">
      <dgm:prSet presAssocID="{341A2FE9-8FF0-4C59-B499-FE4E01723693}" presName="conn2-1" presStyleLbl="parChTrans1D2" presStyleIdx="8" presStyleCnt="21"/>
      <dgm:spPr/>
    </dgm:pt>
    <dgm:pt modelId="{0363ACC2-B173-4AA6-B793-DDE34135B026}" type="pres">
      <dgm:prSet presAssocID="{341A2FE9-8FF0-4C59-B499-FE4E01723693}" presName="connTx" presStyleLbl="parChTrans1D2" presStyleIdx="8" presStyleCnt="21"/>
      <dgm:spPr/>
    </dgm:pt>
    <dgm:pt modelId="{EA7F00B8-DACC-4BDC-A6C4-0FBF8B1CCF57}" type="pres">
      <dgm:prSet presAssocID="{D693B635-E042-4504-85D7-D0C8308B0E1D}" presName="root2" presStyleCnt="0"/>
      <dgm:spPr/>
    </dgm:pt>
    <dgm:pt modelId="{E4E82AA2-AD13-44FF-BA44-B8BB3B2B038A}" type="pres">
      <dgm:prSet presAssocID="{D693B635-E042-4504-85D7-D0C8308B0E1D}" presName="LevelTwoTextNode" presStyleLbl="node2" presStyleIdx="8" presStyleCnt="21">
        <dgm:presLayoutVars>
          <dgm:chPref val="3"/>
        </dgm:presLayoutVars>
      </dgm:prSet>
      <dgm:spPr/>
    </dgm:pt>
    <dgm:pt modelId="{C6E88D72-8AC9-43F8-8B05-EE80657BB1F8}" type="pres">
      <dgm:prSet presAssocID="{D693B635-E042-4504-85D7-D0C8308B0E1D}" presName="level3hierChild" presStyleCnt="0"/>
      <dgm:spPr/>
    </dgm:pt>
    <dgm:pt modelId="{9EA032AF-4B91-4143-BCE1-3E051569F263}" type="pres">
      <dgm:prSet presAssocID="{4C22C7FC-32ED-4F90-ACC1-32F93694728F}" presName="conn2-1" presStyleLbl="parChTrans1D2" presStyleIdx="9" presStyleCnt="21"/>
      <dgm:spPr/>
    </dgm:pt>
    <dgm:pt modelId="{606E2D9B-4719-4AF7-AB1F-C212363F8E2F}" type="pres">
      <dgm:prSet presAssocID="{4C22C7FC-32ED-4F90-ACC1-32F93694728F}" presName="connTx" presStyleLbl="parChTrans1D2" presStyleIdx="9" presStyleCnt="21"/>
      <dgm:spPr/>
    </dgm:pt>
    <dgm:pt modelId="{2A62FC87-E40A-4F4F-B88B-25ABB9F18D7A}" type="pres">
      <dgm:prSet presAssocID="{9286F031-DE0C-4517-8850-EA87CF64EF22}" presName="root2" presStyleCnt="0"/>
      <dgm:spPr/>
    </dgm:pt>
    <dgm:pt modelId="{60E5C452-3224-405A-86E6-D4A49E1A8C72}" type="pres">
      <dgm:prSet presAssocID="{9286F031-DE0C-4517-8850-EA87CF64EF22}" presName="LevelTwoTextNode" presStyleLbl="node2" presStyleIdx="9" presStyleCnt="21">
        <dgm:presLayoutVars>
          <dgm:chPref val="3"/>
        </dgm:presLayoutVars>
      </dgm:prSet>
      <dgm:spPr/>
    </dgm:pt>
    <dgm:pt modelId="{9AF9982C-735C-41B6-AFFC-ACDE53A8714B}" type="pres">
      <dgm:prSet presAssocID="{9286F031-DE0C-4517-8850-EA87CF64EF22}" presName="level3hierChild" presStyleCnt="0"/>
      <dgm:spPr/>
    </dgm:pt>
    <dgm:pt modelId="{747B9B3D-E0FC-42B3-A1C7-E84B4E84506F}" type="pres">
      <dgm:prSet presAssocID="{8134D4A4-062B-4B10-953D-1583A6CF36AA}" presName="conn2-1" presStyleLbl="parChTrans1D2" presStyleIdx="10" presStyleCnt="21"/>
      <dgm:spPr/>
    </dgm:pt>
    <dgm:pt modelId="{CB71C8F4-B28B-4A93-9E83-3702857D3FDF}" type="pres">
      <dgm:prSet presAssocID="{8134D4A4-062B-4B10-953D-1583A6CF36AA}" presName="connTx" presStyleLbl="parChTrans1D2" presStyleIdx="10" presStyleCnt="21"/>
      <dgm:spPr/>
    </dgm:pt>
    <dgm:pt modelId="{5A07C0BC-1C56-40A0-BDB2-FD42C36DCFCC}" type="pres">
      <dgm:prSet presAssocID="{53CC4C07-E202-4F1F-80D5-3F11B29A0DF9}" presName="root2" presStyleCnt="0"/>
      <dgm:spPr/>
    </dgm:pt>
    <dgm:pt modelId="{7CE1EEB6-6EF2-4ADA-9FB7-2194A4214F33}" type="pres">
      <dgm:prSet presAssocID="{53CC4C07-E202-4F1F-80D5-3F11B29A0DF9}" presName="LevelTwoTextNode" presStyleLbl="node2" presStyleIdx="10" presStyleCnt="21">
        <dgm:presLayoutVars>
          <dgm:chPref val="3"/>
        </dgm:presLayoutVars>
      </dgm:prSet>
      <dgm:spPr/>
    </dgm:pt>
    <dgm:pt modelId="{18F333BE-B64A-4D99-BBB2-B4B73B7B42F9}" type="pres">
      <dgm:prSet presAssocID="{53CC4C07-E202-4F1F-80D5-3F11B29A0DF9}" presName="level3hierChild" presStyleCnt="0"/>
      <dgm:spPr/>
    </dgm:pt>
    <dgm:pt modelId="{02981D45-C810-41A0-BE75-794F75FA1E8C}" type="pres">
      <dgm:prSet presAssocID="{0755B0B9-7964-4BD7-A39A-DDA2C110A99E}" presName="conn2-1" presStyleLbl="parChTrans1D2" presStyleIdx="11" presStyleCnt="21"/>
      <dgm:spPr/>
    </dgm:pt>
    <dgm:pt modelId="{4DFD6626-A0B9-4AE0-9935-D96DF32B705B}" type="pres">
      <dgm:prSet presAssocID="{0755B0B9-7964-4BD7-A39A-DDA2C110A99E}" presName="connTx" presStyleLbl="parChTrans1D2" presStyleIdx="11" presStyleCnt="21"/>
      <dgm:spPr/>
    </dgm:pt>
    <dgm:pt modelId="{8130C035-06D8-49C0-B383-19E87A92B16D}" type="pres">
      <dgm:prSet presAssocID="{83CCD223-8E60-42D0-AEC7-7DBC88FF60C3}" presName="root2" presStyleCnt="0"/>
      <dgm:spPr/>
    </dgm:pt>
    <dgm:pt modelId="{3B390160-6DE5-42DF-A433-2E42BA1E7F11}" type="pres">
      <dgm:prSet presAssocID="{83CCD223-8E60-42D0-AEC7-7DBC88FF60C3}" presName="LevelTwoTextNode" presStyleLbl="node2" presStyleIdx="11" presStyleCnt="21">
        <dgm:presLayoutVars>
          <dgm:chPref val="3"/>
        </dgm:presLayoutVars>
      </dgm:prSet>
      <dgm:spPr/>
    </dgm:pt>
    <dgm:pt modelId="{3DAA91C7-FBED-4B21-9D55-400E6AD5888E}" type="pres">
      <dgm:prSet presAssocID="{83CCD223-8E60-42D0-AEC7-7DBC88FF60C3}" presName="level3hierChild" presStyleCnt="0"/>
      <dgm:spPr/>
    </dgm:pt>
    <dgm:pt modelId="{5A1881C7-18F6-4517-BE4B-A8C90CBDA62E}" type="pres">
      <dgm:prSet presAssocID="{5D370B96-B94F-4AAF-88B8-A4C202403254}" presName="conn2-1" presStyleLbl="parChTrans1D2" presStyleIdx="12" presStyleCnt="21"/>
      <dgm:spPr/>
    </dgm:pt>
    <dgm:pt modelId="{8238F1AE-E41A-4BBE-B406-A9C3E362620E}" type="pres">
      <dgm:prSet presAssocID="{5D370B96-B94F-4AAF-88B8-A4C202403254}" presName="connTx" presStyleLbl="parChTrans1D2" presStyleIdx="12" presStyleCnt="21"/>
      <dgm:spPr/>
    </dgm:pt>
    <dgm:pt modelId="{27EB3255-0AFC-4EE5-B9DE-CFE6619FF7AC}" type="pres">
      <dgm:prSet presAssocID="{D7896A49-52FD-4832-902D-EDDD3F172129}" presName="root2" presStyleCnt="0"/>
      <dgm:spPr/>
    </dgm:pt>
    <dgm:pt modelId="{09CE2C37-B14E-42F4-B176-E8FCA9E72990}" type="pres">
      <dgm:prSet presAssocID="{D7896A49-52FD-4832-902D-EDDD3F172129}" presName="LevelTwoTextNode" presStyleLbl="node2" presStyleIdx="12" presStyleCnt="21">
        <dgm:presLayoutVars>
          <dgm:chPref val="3"/>
        </dgm:presLayoutVars>
      </dgm:prSet>
      <dgm:spPr/>
    </dgm:pt>
    <dgm:pt modelId="{79DA0170-FF64-4B46-9149-B0CB1E17795A}" type="pres">
      <dgm:prSet presAssocID="{D7896A49-52FD-4832-902D-EDDD3F172129}" presName="level3hierChild" presStyleCnt="0"/>
      <dgm:spPr/>
    </dgm:pt>
    <dgm:pt modelId="{B02649A9-1F0E-46C8-B607-DCE34F17C8BC}" type="pres">
      <dgm:prSet presAssocID="{D41B96C3-4271-4A71-8823-DBF503DB5355}" presName="conn2-1" presStyleLbl="parChTrans1D2" presStyleIdx="13" presStyleCnt="21"/>
      <dgm:spPr/>
    </dgm:pt>
    <dgm:pt modelId="{AAFC3BAB-EDA2-488F-8806-B0D9B362DB44}" type="pres">
      <dgm:prSet presAssocID="{D41B96C3-4271-4A71-8823-DBF503DB5355}" presName="connTx" presStyleLbl="parChTrans1D2" presStyleIdx="13" presStyleCnt="21"/>
      <dgm:spPr/>
    </dgm:pt>
    <dgm:pt modelId="{934E29B9-1211-422F-94CF-6EBA37151B70}" type="pres">
      <dgm:prSet presAssocID="{359B9C05-F9B9-4BC1-AD8F-9F045EFCBE8E}" presName="root2" presStyleCnt="0"/>
      <dgm:spPr/>
    </dgm:pt>
    <dgm:pt modelId="{F1E3B46A-DB48-47F2-BFCA-B448872FE782}" type="pres">
      <dgm:prSet presAssocID="{359B9C05-F9B9-4BC1-AD8F-9F045EFCBE8E}" presName="LevelTwoTextNode" presStyleLbl="node2" presStyleIdx="13" presStyleCnt="21">
        <dgm:presLayoutVars>
          <dgm:chPref val="3"/>
        </dgm:presLayoutVars>
      </dgm:prSet>
      <dgm:spPr/>
    </dgm:pt>
    <dgm:pt modelId="{FD854BD8-4A60-48B0-9EA1-8F317E60DD9B}" type="pres">
      <dgm:prSet presAssocID="{359B9C05-F9B9-4BC1-AD8F-9F045EFCBE8E}" presName="level3hierChild" presStyleCnt="0"/>
      <dgm:spPr/>
    </dgm:pt>
    <dgm:pt modelId="{E12EBAE9-1003-4FE7-BB6D-D9EAC4BA61F2}" type="pres">
      <dgm:prSet presAssocID="{5434B8A2-CD76-43B8-A636-D507F42F50DF}" presName="conn2-1" presStyleLbl="parChTrans1D2" presStyleIdx="14" presStyleCnt="21"/>
      <dgm:spPr/>
    </dgm:pt>
    <dgm:pt modelId="{9C5D6097-B3DF-4620-BEC7-FCFF05D6724F}" type="pres">
      <dgm:prSet presAssocID="{5434B8A2-CD76-43B8-A636-D507F42F50DF}" presName="connTx" presStyleLbl="parChTrans1D2" presStyleIdx="14" presStyleCnt="21"/>
      <dgm:spPr/>
    </dgm:pt>
    <dgm:pt modelId="{6AE7B147-F3C6-452A-B05C-8E270659ED6B}" type="pres">
      <dgm:prSet presAssocID="{8BBC67D5-338F-46BE-9D12-DF26E19CE2A8}" presName="root2" presStyleCnt="0"/>
      <dgm:spPr/>
    </dgm:pt>
    <dgm:pt modelId="{8F073A5B-A165-4BA7-95C5-8B8C6F8C2F39}" type="pres">
      <dgm:prSet presAssocID="{8BBC67D5-338F-46BE-9D12-DF26E19CE2A8}" presName="LevelTwoTextNode" presStyleLbl="node2" presStyleIdx="14" presStyleCnt="21">
        <dgm:presLayoutVars>
          <dgm:chPref val="3"/>
        </dgm:presLayoutVars>
      </dgm:prSet>
      <dgm:spPr/>
    </dgm:pt>
    <dgm:pt modelId="{08960E87-66BB-47F1-87FB-AEC801D8B946}" type="pres">
      <dgm:prSet presAssocID="{8BBC67D5-338F-46BE-9D12-DF26E19CE2A8}" presName="level3hierChild" presStyleCnt="0"/>
      <dgm:spPr/>
    </dgm:pt>
    <dgm:pt modelId="{1BAE8CB6-B7DA-421C-A983-E709E868BFD4}" type="pres">
      <dgm:prSet presAssocID="{E482A516-4E16-461B-B19B-AF6B69C39F1E}" presName="conn2-1" presStyleLbl="parChTrans1D2" presStyleIdx="15" presStyleCnt="21"/>
      <dgm:spPr/>
    </dgm:pt>
    <dgm:pt modelId="{23D3BC16-3D69-47DA-8D27-D3C3FE950BC8}" type="pres">
      <dgm:prSet presAssocID="{E482A516-4E16-461B-B19B-AF6B69C39F1E}" presName="connTx" presStyleLbl="parChTrans1D2" presStyleIdx="15" presStyleCnt="21"/>
      <dgm:spPr/>
    </dgm:pt>
    <dgm:pt modelId="{A86AB1CD-4485-4105-B582-43F2E156DD06}" type="pres">
      <dgm:prSet presAssocID="{A4E25E19-E793-4EE9-BED2-902FC89BEF57}" presName="root2" presStyleCnt="0"/>
      <dgm:spPr/>
    </dgm:pt>
    <dgm:pt modelId="{F80B6377-4C32-4984-938B-4A7A222C454C}" type="pres">
      <dgm:prSet presAssocID="{A4E25E19-E793-4EE9-BED2-902FC89BEF57}" presName="LevelTwoTextNode" presStyleLbl="node2" presStyleIdx="15" presStyleCnt="21">
        <dgm:presLayoutVars>
          <dgm:chPref val="3"/>
        </dgm:presLayoutVars>
      </dgm:prSet>
      <dgm:spPr/>
    </dgm:pt>
    <dgm:pt modelId="{3D0FFC9B-2913-46F1-9E64-F51328E3E37C}" type="pres">
      <dgm:prSet presAssocID="{A4E25E19-E793-4EE9-BED2-902FC89BEF57}" presName="level3hierChild" presStyleCnt="0"/>
      <dgm:spPr/>
    </dgm:pt>
    <dgm:pt modelId="{8C7432D0-3C01-43E6-882C-D1F69B524899}" type="pres">
      <dgm:prSet presAssocID="{7C055BDF-0373-4B09-82EB-D933A28659D5}" presName="conn2-1" presStyleLbl="parChTrans1D2" presStyleIdx="16" presStyleCnt="21"/>
      <dgm:spPr/>
    </dgm:pt>
    <dgm:pt modelId="{918F6738-26A6-4929-997B-F152C34ECE51}" type="pres">
      <dgm:prSet presAssocID="{7C055BDF-0373-4B09-82EB-D933A28659D5}" presName="connTx" presStyleLbl="parChTrans1D2" presStyleIdx="16" presStyleCnt="21"/>
      <dgm:spPr/>
    </dgm:pt>
    <dgm:pt modelId="{F5CF6A52-D156-48F3-A3CF-A2C0536BECEF}" type="pres">
      <dgm:prSet presAssocID="{3090F3D6-949A-45C5-8539-3DA57711FD52}" presName="root2" presStyleCnt="0"/>
      <dgm:spPr/>
    </dgm:pt>
    <dgm:pt modelId="{1F5398A5-2FE1-44E3-A6C3-3E5AAFFC4F42}" type="pres">
      <dgm:prSet presAssocID="{3090F3D6-949A-45C5-8539-3DA57711FD52}" presName="LevelTwoTextNode" presStyleLbl="node2" presStyleIdx="16" presStyleCnt="21">
        <dgm:presLayoutVars>
          <dgm:chPref val="3"/>
        </dgm:presLayoutVars>
      </dgm:prSet>
      <dgm:spPr/>
    </dgm:pt>
    <dgm:pt modelId="{DFB915AD-57A5-4D53-A53D-73762BF7012F}" type="pres">
      <dgm:prSet presAssocID="{3090F3D6-949A-45C5-8539-3DA57711FD52}" presName="level3hierChild" presStyleCnt="0"/>
      <dgm:spPr/>
    </dgm:pt>
    <dgm:pt modelId="{E6E69F7E-D4FA-4CCC-80F9-E8709821B14D}" type="pres">
      <dgm:prSet presAssocID="{8DFB3A02-2BC5-4B6F-B686-6BEB960740C3}" presName="conn2-1" presStyleLbl="parChTrans1D2" presStyleIdx="17" presStyleCnt="21"/>
      <dgm:spPr/>
    </dgm:pt>
    <dgm:pt modelId="{EAC93776-2772-4AC5-9E53-37B5F2EDBAB9}" type="pres">
      <dgm:prSet presAssocID="{8DFB3A02-2BC5-4B6F-B686-6BEB960740C3}" presName="connTx" presStyleLbl="parChTrans1D2" presStyleIdx="17" presStyleCnt="21"/>
      <dgm:spPr/>
    </dgm:pt>
    <dgm:pt modelId="{4CCB9AE5-FC63-4CC2-9864-311898B4724C}" type="pres">
      <dgm:prSet presAssocID="{EE15C2CC-72CF-48E0-90F9-E98424896B75}" presName="root2" presStyleCnt="0"/>
      <dgm:spPr/>
    </dgm:pt>
    <dgm:pt modelId="{1E3DE720-0528-4156-8739-000E934B7DA5}" type="pres">
      <dgm:prSet presAssocID="{EE15C2CC-72CF-48E0-90F9-E98424896B75}" presName="LevelTwoTextNode" presStyleLbl="node2" presStyleIdx="17" presStyleCnt="21">
        <dgm:presLayoutVars>
          <dgm:chPref val="3"/>
        </dgm:presLayoutVars>
      </dgm:prSet>
      <dgm:spPr/>
    </dgm:pt>
    <dgm:pt modelId="{FCF0A6BC-4220-456E-9002-82D62EE63FEF}" type="pres">
      <dgm:prSet presAssocID="{EE15C2CC-72CF-48E0-90F9-E98424896B75}" presName="level3hierChild" presStyleCnt="0"/>
      <dgm:spPr/>
    </dgm:pt>
    <dgm:pt modelId="{99723A6A-0FCF-444A-8530-D11135EF8A74}" type="pres">
      <dgm:prSet presAssocID="{B9F40E42-5652-410E-9E96-01DFFC926932}" presName="conn2-1" presStyleLbl="parChTrans1D2" presStyleIdx="18" presStyleCnt="21"/>
      <dgm:spPr/>
    </dgm:pt>
    <dgm:pt modelId="{2B084A99-12DF-488C-96B3-F614F5850E61}" type="pres">
      <dgm:prSet presAssocID="{B9F40E42-5652-410E-9E96-01DFFC926932}" presName="connTx" presStyleLbl="parChTrans1D2" presStyleIdx="18" presStyleCnt="21"/>
      <dgm:spPr/>
    </dgm:pt>
    <dgm:pt modelId="{966D0106-5551-4C26-BD7A-ED09E8E79CDA}" type="pres">
      <dgm:prSet presAssocID="{83E36CCE-51E5-4C00-8D03-74D3707947E4}" presName="root2" presStyleCnt="0"/>
      <dgm:spPr/>
    </dgm:pt>
    <dgm:pt modelId="{5C974C42-B19F-4D21-9625-E4302E38CA3F}" type="pres">
      <dgm:prSet presAssocID="{83E36CCE-51E5-4C00-8D03-74D3707947E4}" presName="LevelTwoTextNode" presStyleLbl="node2" presStyleIdx="18" presStyleCnt="21">
        <dgm:presLayoutVars>
          <dgm:chPref val="3"/>
        </dgm:presLayoutVars>
      </dgm:prSet>
      <dgm:spPr/>
    </dgm:pt>
    <dgm:pt modelId="{978A0F74-5C6F-4C71-9E07-8C137FC0A592}" type="pres">
      <dgm:prSet presAssocID="{83E36CCE-51E5-4C00-8D03-74D3707947E4}" presName="level3hierChild" presStyleCnt="0"/>
      <dgm:spPr/>
    </dgm:pt>
    <dgm:pt modelId="{455F0230-A0D8-4953-937C-64BFEF0C54CB}" type="pres">
      <dgm:prSet presAssocID="{29A18A63-55B7-4C24-859A-D78A1FB8FE62}" presName="conn2-1" presStyleLbl="parChTrans1D2" presStyleIdx="19" presStyleCnt="21"/>
      <dgm:spPr/>
    </dgm:pt>
    <dgm:pt modelId="{95D1B774-F341-4C86-8D54-4D9625440F99}" type="pres">
      <dgm:prSet presAssocID="{29A18A63-55B7-4C24-859A-D78A1FB8FE62}" presName="connTx" presStyleLbl="parChTrans1D2" presStyleIdx="19" presStyleCnt="21"/>
      <dgm:spPr/>
    </dgm:pt>
    <dgm:pt modelId="{2C92A3EE-52E9-4898-A4CF-1D6BEA102DFF}" type="pres">
      <dgm:prSet presAssocID="{D4BFE925-24B4-4A91-B02F-531A4E6FFB17}" presName="root2" presStyleCnt="0"/>
      <dgm:spPr/>
    </dgm:pt>
    <dgm:pt modelId="{A29BB8BE-A123-481B-BE42-9FE02F0C440D}" type="pres">
      <dgm:prSet presAssocID="{D4BFE925-24B4-4A91-B02F-531A4E6FFB17}" presName="LevelTwoTextNode" presStyleLbl="node2" presStyleIdx="19" presStyleCnt="21">
        <dgm:presLayoutVars>
          <dgm:chPref val="3"/>
        </dgm:presLayoutVars>
      </dgm:prSet>
      <dgm:spPr/>
    </dgm:pt>
    <dgm:pt modelId="{E43C178D-DCA6-4F72-B0A0-A81C64A5A554}" type="pres">
      <dgm:prSet presAssocID="{D4BFE925-24B4-4A91-B02F-531A4E6FFB17}" presName="level3hierChild" presStyleCnt="0"/>
      <dgm:spPr/>
    </dgm:pt>
    <dgm:pt modelId="{AF159BE8-A36E-4479-95FA-D886C17331AC}" type="pres">
      <dgm:prSet presAssocID="{F35438D8-5D26-4750-8A6C-29464159CDBC}" presName="conn2-1" presStyleLbl="parChTrans1D2" presStyleIdx="20" presStyleCnt="21"/>
      <dgm:spPr/>
    </dgm:pt>
    <dgm:pt modelId="{022C598F-C100-4391-8C5A-83454978EBC2}" type="pres">
      <dgm:prSet presAssocID="{F35438D8-5D26-4750-8A6C-29464159CDBC}" presName="connTx" presStyleLbl="parChTrans1D2" presStyleIdx="20" presStyleCnt="21"/>
      <dgm:spPr/>
    </dgm:pt>
    <dgm:pt modelId="{9976E71B-1FCB-424E-AAD7-CD1DC2CA4D4B}" type="pres">
      <dgm:prSet presAssocID="{EEE38A93-5D0A-436A-A173-6A562486D031}" presName="root2" presStyleCnt="0"/>
      <dgm:spPr/>
    </dgm:pt>
    <dgm:pt modelId="{BF27D824-ED8A-4180-A0D5-8CE8EE02EF60}" type="pres">
      <dgm:prSet presAssocID="{EEE38A93-5D0A-436A-A173-6A562486D031}" presName="LevelTwoTextNode" presStyleLbl="node2" presStyleIdx="20" presStyleCnt="21">
        <dgm:presLayoutVars>
          <dgm:chPref val="3"/>
        </dgm:presLayoutVars>
      </dgm:prSet>
      <dgm:spPr/>
    </dgm:pt>
    <dgm:pt modelId="{B3F66E8C-55CE-4FAE-BA07-8C498D8226BF}" type="pres">
      <dgm:prSet presAssocID="{EEE38A93-5D0A-436A-A173-6A562486D031}" presName="level3hierChild" presStyleCnt="0"/>
      <dgm:spPr/>
    </dgm:pt>
  </dgm:ptLst>
  <dgm:cxnLst>
    <dgm:cxn modelId="{4D82E601-CEF2-4584-8C78-F8C38C9DC762}" srcId="{D01EFE21-E5DA-4323-9659-D8A37506C887}" destId="{83E36CCE-51E5-4C00-8D03-74D3707947E4}" srcOrd="18" destOrd="0" parTransId="{B9F40E42-5652-410E-9E96-01DFFC926932}" sibTransId="{9CF4A08A-005E-44A9-85D2-E6119F66CF28}"/>
    <dgm:cxn modelId="{51397305-E896-4BFD-B101-F98D45C4CD75}" type="presOf" srcId="{29A18A63-55B7-4C24-859A-D78A1FB8FE62}" destId="{95D1B774-F341-4C86-8D54-4D9625440F99}" srcOrd="1" destOrd="0" presId="urn:microsoft.com/office/officeart/2008/layout/HorizontalMultiLevelHierarchy"/>
    <dgm:cxn modelId="{E228C60A-F2E9-448B-A2F1-9237C5531AAE}" type="presOf" srcId="{CA82E412-6D21-4FD4-AFD6-827E3FAFF2A7}" destId="{DD82225D-2853-4AF0-9384-DFF27E584291}" srcOrd="0" destOrd="0" presId="urn:microsoft.com/office/officeart/2008/layout/HorizontalMultiLevelHierarchy"/>
    <dgm:cxn modelId="{D4CE890E-95BA-43B4-94AC-336273DE1825}" type="presOf" srcId="{5434B8A2-CD76-43B8-A636-D507F42F50DF}" destId="{9C5D6097-B3DF-4620-BEC7-FCFF05D6724F}" srcOrd="1" destOrd="0" presId="urn:microsoft.com/office/officeart/2008/layout/HorizontalMultiLevelHierarchy"/>
    <dgm:cxn modelId="{C4CD2A10-73B1-4458-B694-D247B6162F89}" type="presOf" srcId="{8134D4A4-062B-4B10-953D-1583A6CF36AA}" destId="{747B9B3D-E0FC-42B3-A1C7-E84B4E84506F}" srcOrd="0" destOrd="0" presId="urn:microsoft.com/office/officeart/2008/layout/HorizontalMultiLevelHierarchy"/>
    <dgm:cxn modelId="{4D63DF1B-5DAE-4FEF-98C4-62DF6280BD5D}" type="presOf" srcId="{B9F40E42-5652-410E-9E96-01DFFC926932}" destId="{99723A6A-0FCF-444A-8530-D11135EF8A74}" srcOrd="0" destOrd="0" presId="urn:microsoft.com/office/officeart/2008/layout/HorizontalMultiLevelHierarchy"/>
    <dgm:cxn modelId="{CBADA122-179D-42E9-BADE-279D006C6868}" type="presOf" srcId="{359B9C05-F9B9-4BC1-AD8F-9F045EFCBE8E}" destId="{F1E3B46A-DB48-47F2-BFCA-B448872FE782}" srcOrd="0" destOrd="0" presId="urn:microsoft.com/office/officeart/2008/layout/HorizontalMultiLevelHierarchy"/>
    <dgm:cxn modelId="{2141C023-3012-492D-96E7-9B260BBCE139}" type="presOf" srcId="{BEEBBC8C-1F82-459E-B62F-E34A2AE44C6E}" destId="{FC92BFD1-10F6-4967-BEAA-C24D8105A3DC}" srcOrd="0" destOrd="0" presId="urn:microsoft.com/office/officeart/2008/layout/HorizontalMultiLevelHierarchy"/>
    <dgm:cxn modelId="{AC95B027-E18E-4200-BEED-DB4E86176E89}" type="presOf" srcId="{8DFB3A02-2BC5-4B6F-B686-6BEB960740C3}" destId="{E6E69F7E-D4FA-4CCC-80F9-E8709821B14D}" srcOrd="0" destOrd="0" presId="urn:microsoft.com/office/officeart/2008/layout/HorizontalMultiLevelHierarchy"/>
    <dgm:cxn modelId="{56312C28-A5B1-4E8E-B78C-E1187C603DD9}" type="presOf" srcId="{D4326D73-3E11-4068-B942-28BD5B8EC82B}" destId="{491E7570-1773-4542-9FC6-B48E7A902D85}" srcOrd="0" destOrd="0" presId="urn:microsoft.com/office/officeart/2008/layout/HorizontalMultiLevelHierarchy"/>
    <dgm:cxn modelId="{2A529C2F-4361-431D-BBE9-BBA23DCBA6AB}" type="presOf" srcId="{B9F40E42-5652-410E-9E96-01DFFC926932}" destId="{2B084A99-12DF-488C-96B3-F614F5850E61}" srcOrd="1" destOrd="0" presId="urn:microsoft.com/office/officeart/2008/layout/HorizontalMultiLevelHierarchy"/>
    <dgm:cxn modelId="{6CBAA930-DA1D-4ECA-B271-34F45F4BC2CD}" type="presOf" srcId="{EE15C2CC-72CF-48E0-90F9-E98424896B75}" destId="{1E3DE720-0528-4156-8739-000E934B7DA5}" srcOrd="0" destOrd="0" presId="urn:microsoft.com/office/officeart/2008/layout/HorizontalMultiLevelHierarchy"/>
    <dgm:cxn modelId="{CA63CB30-EF69-473F-B8F4-4D39F2728A5B}" type="presOf" srcId="{E482A516-4E16-461B-B19B-AF6B69C39F1E}" destId="{1BAE8CB6-B7DA-421C-A983-E709E868BFD4}" srcOrd="0" destOrd="0" presId="urn:microsoft.com/office/officeart/2008/layout/HorizontalMultiLevelHierarchy"/>
    <dgm:cxn modelId="{D4086131-C4C5-47DF-A8A4-389CDEDDFE91}" type="presOf" srcId="{D01EFE21-E5DA-4323-9659-D8A37506C887}" destId="{235DC0D2-053D-42F3-9C06-DB52A6E11B00}" srcOrd="0" destOrd="0" presId="urn:microsoft.com/office/officeart/2008/layout/HorizontalMultiLevelHierarchy"/>
    <dgm:cxn modelId="{CBB70533-42F1-46BD-BFBB-C764174E6C81}" type="presOf" srcId="{5D370B96-B94F-4AAF-88B8-A4C202403254}" destId="{5A1881C7-18F6-4517-BE4B-A8C90CBDA62E}" srcOrd="0" destOrd="0" presId="urn:microsoft.com/office/officeart/2008/layout/HorizontalMultiLevelHierarchy"/>
    <dgm:cxn modelId="{4091DB39-9A0C-49E4-BE93-018850A4D36A}" srcId="{D01EFE21-E5DA-4323-9659-D8A37506C887}" destId="{83CCD223-8E60-42D0-AEC7-7DBC88FF60C3}" srcOrd="11" destOrd="0" parTransId="{0755B0B9-7964-4BD7-A39A-DDA2C110A99E}" sibTransId="{26A1E69F-6433-4D2A-B624-93A97F9E1FA4}"/>
    <dgm:cxn modelId="{962A233A-FB01-47F1-83FC-0A1370104473}" type="presOf" srcId="{77040956-C91D-4281-958D-8881365914B2}" destId="{23DB6E33-0341-441E-A64B-41298ACA426A}" srcOrd="0" destOrd="0" presId="urn:microsoft.com/office/officeart/2008/layout/HorizontalMultiLevelHierarchy"/>
    <dgm:cxn modelId="{3404533A-DA7F-4443-901A-3216980AAA49}" type="presOf" srcId="{5434B8A2-CD76-43B8-A636-D507F42F50DF}" destId="{E12EBAE9-1003-4FE7-BB6D-D9EAC4BA61F2}" srcOrd="0" destOrd="0" presId="urn:microsoft.com/office/officeart/2008/layout/HorizontalMultiLevelHierarchy"/>
    <dgm:cxn modelId="{05A4F53A-9925-4EB8-BB47-5ABB34ADFDEE}" srcId="{D01EFE21-E5DA-4323-9659-D8A37506C887}" destId="{77040956-C91D-4281-958D-8881365914B2}" srcOrd="2" destOrd="0" parTransId="{E163534F-732F-41E7-BA1E-BCAA26891506}" sibTransId="{A8C87FD5-ADFD-466A-B5A5-8E22D4416F9D}"/>
    <dgm:cxn modelId="{FEDF633C-3F2C-4720-9D8A-EB025B45913E}" type="presOf" srcId="{83E36CCE-51E5-4C00-8D03-74D3707947E4}" destId="{5C974C42-B19F-4D21-9625-E4302E38CA3F}" srcOrd="0" destOrd="0" presId="urn:microsoft.com/office/officeart/2008/layout/HorizontalMultiLevelHierarchy"/>
    <dgm:cxn modelId="{27786E3F-D060-4DCB-A1BF-F1D989AFCF94}" type="presOf" srcId="{8BBC67D5-338F-46BE-9D12-DF26E19CE2A8}" destId="{8F073A5B-A165-4BA7-95C5-8B8C6F8C2F39}" srcOrd="0" destOrd="0" presId="urn:microsoft.com/office/officeart/2008/layout/HorizontalMultiLevelHierarchy"/>
    <dgm:cxn modelId="{E7D91B42-C0F8-4423-BA41-B6FD748DB508}" type="presOf" srcId="{7C055BDF-0373-4B09-82EB-D933A28659D5}" destId="{8C7432D0-3C01-43E6-882C-D1F69B524899}" srcOrd="0" destOrd="0" presId="urn:microsoft.com/office/officeart/2008/layout/HorizontalMultiLevelHierarchy"/>
    <dgm:cxn modelId="{38DAB662-89F4-47E3-9987-64D8D1900C14}" type="presOf" srcId="{4C22C7FC-32ED-4F90-ACC1-32F93694728F}" destId="{606E2D9B-4719-4AF7-AB1F-C212363F8E2F}" srcOrd="1" destOrd="0" presId="urn:microsoft.com/office/officeart/2008/layout/HorizontalMultiLevelHierarchy"/>
    <dgm:cxn modelId="{0338D267-111D-4226-9DA8-631F9D4F2B6E}" srcId="{D01EFE21-E5DA-4323-9659-D8A37506C887}" destId="{BEEBBC8C-1F82-459E-B62F-E34A2AE44C6E}" srcOrd="4" destOrd="0" parTransId="{CA82E412-6D21-4FD4-AFD6-827E3FAFF2A7}" sibTransId="{D2C858FB-0F49-42B6-8EF1-997D3F76821C}"/>
    <dgm:cxn modelId="{A56CAB68-43DD-4ADF-B36C-2230BD79C96D}" type="presOf" srcId="{D41B96C3-4271-4A71-8823-DBF503DB5355}" destId="{AAFC3BAB-EDA2-488F-8806-B0D9B362DB44}" srcOrd="1" destOrd="0" presId="urn:microsoft.com/office/officeart/2008/layout/HorizontalMultiLevelHierarchy"/>
    <dgm:cxn modelId="{AC886569-C01C-4684-822E-47253FD09E34}" srcId="{D01EFE21-E5DA-4323-9659-D8A37506C887}" destId="{D7896A49-52FD-4832-902D-EDDD3F172129}" srcOrd="12" destOrd="0" parTransId="{5D370B96-B94F-4AAF-88B8-A4C202403254}" sibTransId="{BDDB8F8C-E10D-42A7-B6CC-D1A364961DBE}"/>
    <dgm:cxn modelId="{C41DE14B-25C6-4AD7-9561-EB7CE8940979}" type="presOf" srcId="{D693B635-E042-4504-85D7-D0C8308B0E1D}" destId="{E4E82AA2-AD13-44FF-BA44-B8BB3B2B038A}" srcOrd="0" destOrd="0" presId="urn:microsoft.com/office/officeart/2008/layout/HorizontalMultiLevelHierarchy"/>
    <dgm:cxn modelId="{3277454C-1D56-414E-A3F9-BEA6405C8BF4}" type="presOf" srcId="{CF62E8C2-CBDF-48FF-9058-E1C5BD918E06}" destId="{07901613-21D8-49C8-AC02-C170A16C1EAA}" srcOrd="0" destOrd="0" presId="urn:microsoft.com/office/officeart/2008/layout/HorizontalMultiLevelHierarchy"/>
    <dgm:cxn modelId="{B90AA852-EF46-4464-8B06-117C95EB9475}" srcId="{D01EFE21-E5DA-4323-9659-D8A37506C887}" destId="{3090F3D6-949A-45C5-8539-3DA57711FD52}" srcOrd="16" destOrd="0" parTransId="{7C055BDF-0373-4B09-82EB-D933A28659D5}" sibTransId="{6860C91C-B39D-4E3F-ADC4-26EE39406316}"/>
    <dgm:cxn modelId="{A599B953-1603-41DE-A573-632C30612335}" srcId="{D01EFE21-E5DA-4323-9659-D8A37506C887}" destId="{D693B635-E042-4504-85D7-D0C8308B0E1D}" srcOrd="8" destOrd="0" parTransId="{341A2FE9-8FF0-4C59-B499-FE4E01723693}" sibTransId="{D599CEE0-9971-483B-8F8C-3BA49D2176AF}"/>
    <dgm:cxn modelId="{CA2EE973-8A99-4B26-9738-9E364E58EF92}" type="presOf" srcId="{D4BFE925-24B4-4A91-B02F-531A4E6FFB17}" destId="{A29BB8BE-A123-481B-BE42-9FE02F0C440D}" srcOrd="0" destOrd="0" presId="urn:microsoft.com/office/officeart/2008/layout/HorizontalMultiLevelHierarchy"/>
    <dgm:cxn modelId="{8B547A74-15FC-44DE-8E0E-886A16029E35}" srcId="{D01EFE21-E5DA-4323-9659-D8A37506C887}" destId="{9286F031-DE0C-4517-8850-EA87CF64EF22}" srcOrd="9" destOrd="0" parTransId="{4C22C7FC-32ED-4F90-ACC1-32F93694728F}" sibTransId="{C7FB1CB8-E013-4897-BE47-59F6D90A9F13}"/>
    <dgm:cxn modelId="{C15F5376-7B80-478F-BD2E-7B38607673BD}" type="presOf" srcId="{7C055BDF-0373-4B09-82EB-D933A28659D5}" destId="{918F6738-26A6-4929-997B-F152C34ECE51}" srcOrd="1" destOrd="0" presId="urn:microsoft.com/office/officeart/2008/layout/HorizontalMultiLevelHierarchy"/>
    <dgm:cxn modelId="{24941577-CEEA-4461-B747-636496C2E1FD}" type="presOf" srcId="{E482A516-4E16-461B-B19B-AF6B69C39F1E}" destId="{23D3BC16-3D69-47DA-8D27-D3C3FE950BC8}" srcOrd="1" destOrd="0" presId="urn:microsoft.com/office/officeart/2008/layout/HorizontalMultiLevelHierarchy"/>
    <dgm:cxn modelId="{965AF477-62C9-4CC3-8BFC-EBF1F28581C4}" type="presOf" srcId="{EEE38A93-5D0A-436A-A173-6A562486D031}" destId="{BF27D824-ED8A-4180-A0D5-8CE8EE02EF60}" srcOrd="0" destOrd="0" presId="urn:microsoft.com/office/officeart/2008/layout/HorizontalMultiLevelHierarchy"/>
    <dgm:cxn modelId="{C7D75678-770D-4A9B-BA25-FE63E840711B}" type="presOf" srcId="{3090F3D6-949A-45C5-8539-3DA57711FD52}" destId="{1F5398A5-2FE1-44E3-A6C3-3E5AAFFC4F42}" srcOrd="0" destOrd="0" presId="urn:microsoft.com/office/officeart/2008/layout/HorizontalMultiLevelHierarchy"/>
    <dgm:cxn modelId="{CCBAD479-699E-4822-BADA-C1674163827A}" srcId="{D01EFE21-E5DA-4323-9659-D8A37506C887}" destId="{C2EF0FA0-7F16-4401-92E2-D512996DAB2F}" srcOrd="3" destOrd="0" parTransId="{563A2A1C-780E-410D-A9FD-8BE044BD480A}" sibTransId="{EA25E314-8C15-40B8-BD95-AEC5E351655B}"/>
    <dgm:cxn modelId="{BB1F737B-87D7-4A6B-9CFA-D95737A1B71A}" type="presOf" srcId="{29A18A63-55B7-4C24-859A-D78A1FB8FE62}" destId="{455F0230-A0D8-4953-937C-64BFEF0C54CB}" srcOrd="0" destOrd="0" presId="urn:microsoft.com/office/officeart/2008/layout/HorizontalMultiLevelHierarchy"/>
    <dgm:cxn modelId="{8BF0EA80-2804-4B88-BBE7-A5476AA1CFC3}" type="presOf" srcId="{5D370B96-B94F-4AAF-88B8-A4C202403254}" destId="{8238F1AE-E41A-4BBE-B406-A9C3E362620E}" srcOrd="1" destOrd="0" presId="urn:microsoft.com/office/officeart/2008/layout/HorizontalMultiLevelHierarchy"/>
    <dgm:cxn modelId="{775AE586-3245-4906-A5CB-95355806EC0C}" type="presOf" srcId="{5C53F9C6-911E-48E1-9862-752CB4926507}" destId="{4BBD8BD1-8BEA-4E2E-A46C-E90271F7E243}" srcOrd="0" destOrd="0" presId="urn:microsoft.com/office/officeart/2008/layout/HorizontalMultiLevelHierarchy"/>
    <dgm:cxn modelId="{EC760D8C-8829-439D-BA26-7967C28258BE}" srcId="{D01EFE21-E5DA-4323-9659-D8A37506C887}" destId="{D4BFE925-24B4-4A91-B02F-531A4E6FFB17}" srcOrd="19" destOrd="0" parTransId="{29A18A63-55B7-4C24-859A-D78A1FB8FE62}" sibTransId="{C8070157-41E4-4586-B18C-361F2ECA9B4A}"/>
    <dgm:cxn modelId="{ADB6708C-2F59-4CF9-99EB-48A59033A9C6}" type="presOf" srcId="{D7896A49-52FD-4832-902D-EDDD3F172129}" destId="{09CE2C37-B14E-42F4-B176-E8FCA9E72990}" srcOrd="0" destOrd="0" presId="urn:microsoft.com/office/officeart/2008/layout/HorizontalMultiLevelHierarchy"/>
    <dgm:cxn modelId="{98D21C8E-1046-48C0-9279-2EBF9E053FC5}" srcId="{D01EFE21-E5DA-4323-9659-D8A37506C887}" destId="{EE15C2CC-72CF-48E0-90F9-E98424896B75}" srcOrd="17" destOrd="0" parTransId="{8DFB3A02-2BC5-4B6F-B686-6BEB960740C3}" sibTransId="{7A8F9CE6-0602-439B-8596-6BD2FB76F602}"/>
    <dgm:cxn modelId="{9FA6DB91-0B69-4B38-B2E9-FE63E7CDE48E}" type="presOf" srcId="{9286F031-DE0C-4517-8850-EA87CF64EF22}" destId="{60E5C452-3224-405A-86E6-D4A49E1A8C72}" srcOrd="0" destOrd="0" presId="urn:microsoft.com/office/officeart/2008/layout/HorizontalMultiLevelHierarchy"/>
    <dgm:cxn modelId="{053DAD92-2935-43D7-AE3E-D1287FAF0F75}" type="presOf" srcId="{563A2A1C-780E-410D-A9FD-8BE044BD480A}" destId="{515B5F2C-91F7-48AA-A6BD-76E8A7B63B2E}" srcOrd="0" destOrd="0" presId="urn:microsoft.com/office/officeart/2008/layout/HorizontalMultiLevelHierarchy"/>
    <dgm:cxn modelId="{5A0B9F98-7AD6-4148-A2B6-D077C1E6F2B5}" srcId="{D01EFE21-E5DA-4323-9659-D8A37506C887}" destId="{EEE38A93-5D0A-436A-A173-6A562486D031}" srcOrd="20" destOrd="0" parTransId="{F35438D8-5D26-4750-8A6C-29464159CDBC}" sibTransId="{2F89F938-E36F-440A-BE42-B8F3F1D02D94}"/>
    <dgm:cxn modelId="{9BEE389C-10A5-4F10-AC0F-433F96F5A9E0}" srcId="{BC957EC9-19E2-40DF-AE2E-5B02D32465C4}" destId="{D01EFE21-E5DA-4323-9659-D8A37506C887}" srcOrd="0" destOrd="0" parTransId="{3B9C09EA-4B1D-4710-BEDF-457722FBDCF5}" sibTransId="{1EB94990-58CA-4610-AEC8-914B3746FACA}"/>
    <dgm:cxn modelId="{EF3DDF9C-E22F-4AC0-82C6-60D27B121976}" type="presOf" srcId="{EBF42E4C-FBE4-49E1-B5B2-B4D7944A10F0}" destId="{C1B25557-F324-4306-AF4D-7560AACCB1E7}" srcOrd="0" destOrd="0" presId="urn:microsoft.com/office/officeart/2008/layout/HorizontalMultiLevelHierarchy"/>
    <dgm:cxn modelId="{30BF00A2-8A1C-41D5-B9DD-A0F7BC641163}" type="presOf" srcId="{A3EE1CFB-E911-4BF7-AD8D-193911E28097}" destId="{074D7022-B843-476B-BAB3-6898B1612745}" srcOrd="0" destOrd="0" presId="urn:microsoft.com/office/officeart/2008/layout/HorizontalMultiLevelHierarchy"/>
    <dgm:cxn modelId="{2981F5A3-4DCD-4B71-84B6-E7C8A1F685F8}" type="presOf" srcId="{CF62E8C2-CBDF-48FF-9058-E1C5BD918E06}" destId="{75533FF5-837B-4CDE-B878-3C9143F9FEE9}" srcOrd="1" destOrd="0" presId="urn:microsoft.com/office/officeart/2008/layout/HorizontalMultiLevelHierarchy"/>
    <dgm:cxn modelId="{2E9FDEAB-DA25-4B79-AFDD-814BC650186F}" type="presOf" srcId="{8DFB3A02-2BC5-4B6F-B686-6BEB960740C3}" destId="{EAC93776-2772-4AC5-9E53-37B5F2EDBAB9}" srcOrd="1" destOrd="0" presId="urn:microsoft.com/office/officeart/2008/layout/HorizontalMultiLevelHierarchy"/>
    <dgm:cxn modelId="{03AA22AC-9621-4982-A9CC-4F441A7FDE53}" type="presOf" srcId="{83CCD223-8E60-42D0-AEC7-7DBC88FF60C3}" destId="{3B390160-6DE5-42DF-A433-2E42BA1E7F11}" srcOrd="0" destOrd="0" presId="urn:microsoft.com/office/officeart/2008/layout/HorizontalMultiLevelHierarchy"/>
    <dgm:cxn modelId="{84A7CBB0-FAEF-499A-82BF-EA12D775C106}" type="presOf" srcId="{5C53F9C6-911E-48E1-9862-752CB4926507}" destId="{0DB14C45-5D48-455B-BB4E-1BC772700D82}" srcOrd="1" destOrd="0" presId="urn:microsoft.com/office/officeart/2008/layout/HorizontalMultiLevelHierarchy"/>
    <dgm:cxn modelId="{59C979B5-4654-4CB6-A67F-E1D833CDEC30}" type="presOf" srcId="{B4B798AA-FEF6-451C-BC1F-BB5524B62CF2}" destId="{CA4AA6F4-27AA-4B1D-A45B-47018F00A74D}" srcOrd="0" destOrd="0" presId="urn:microsoft.com/office/officeart/2008/layout/HorizontalMultiLevelHierarchy"/>
    <dgm:cxn modelId="{941E57B6-A24E-40DE-A24E-83C10A95B74B}" srcId="{D01EFE21-E5DA-4323-9659-D8A37506C887}" destId="{8BBC67D5-338F-46BE-9D12-DF26E19CE2A8}" srcOrd="14" destOrd="0" parTransId="{5434B8A2-CD76-43B8-A636-D507F42F50DF}" sibTransId="{B476520E-A7F8-4D78-81FC-7B6AF91AA87B}"/>
    <dgm:cxn modelId="{FF8DBBB8-4950-401A-8DCD-2D72F84831B1}" type="presOf" srcId="{563A2A1C-780E-410D-A9FD-8BE044BD480A}" destId="{68A7E476-AF1E-4BF9-8AB5-644F574616A4}" srcOrd="1" destOrd="0" presId="urn:microsoft.com/office/officeart/2008/layout/HorizontalMultiLevelHierarchy"/>
    <dgm:cxn modelId="{A0470DB9-13A0-403B-9F60-6EDC90C38EE6}" type="presOf" srcId="{341A2FE9-8FF0-4C59-B499-FE4E01723693}" destId="{0363ACC2-B173-4AA6-B793-DDE34135B026}" srcOrd="1" destOrd="0" presId="urn:microsoft.com/office/officeart/2008/layout/HorizontalMultiLevelHierarchy"/>
    <dgm:cxn modelId="{9FFAAEBB-3ED1-4958-9484-7107ABFA44DC}" srcId="{D01EFE21-E5DA-4323-9659-D8A37506C887}" destId="{EBF42E4C-FBE4-49E1-B5B2-B4D7944A10F0}" srcOrd="0" destOrd="0" parTransId="{CF62E8C2-CBDF-48FF-9058-E1C5BD918E06}" sibTransId="{851946B4-7BA6-489A-8594-63947DD00B7B}"/>
    <dgm:cxn modelId="{14D169BF-E228-497A-A016-9731D0ED8901}" srcId="{D01EFE21-E5DA-4323-9659-D8A37506C887}" destId="{7A82A06E-A69C-4D25-BE1C-C4368425E101}" srcOrd="7" destOrd="0" parTransId="{5C53F9C6-911E-48E1-9862-752CB4926507}" sibTransId="{ABA90344-65EA-40EB-9E9E-6192B76D2F83}"/>
    <dgm:cxn modelId="{A80938C3-98F6-4A28-B3F8-001A1868D03E}" type="presOf" srcId="{D4326D73-3E11-4068-B942-28BD5B8EC82B}" destId="{C748BF16-B7D4-4054-8045-4133CC1C0012}" srcOrd="1" destOrd="0" presId="urn:microsoft.com/office/officeart/2008/layout/HorizontalMultiLevelHierarchy"/>
    <dgm:cxn modelId="{CACF3AC3-8221-4333-B5D7-21C3585C27B8}" type="presOf" srcId="{0755B0B9-7964-4BD7-A39A-DDA2C110A99E}" destId="{4DFD6626-A0B9-4AE0-9935-D96DF32B705B}" srcOrd="1" destOrd="0" presId="urn:microsoft.com/office/officeart/2008/layout/HorizontalMultiLevelHierarchy"/>
    <dgm:cxn modelId="{AC98C0C3-C7AC-45D2-9341-4E9969E690B2}" type="presOf" srcId="{53CC4C07-E202-4F1F-80D5-3F11B29A0DF9}" destId="{7CE1EEB6-6EF2-4ADA-9FB7-2194A4214F33}" srcOrd="0" destOrd="0" presId="urn:microsoft.com/office/officeart/2008/layout/HorizontalMultiLevelHierarchy"/>
    <dgm:cxn modelId="{CA63F9C3-8BC3-44BA-B5C3-C9E0B72AE2EF}" type="presOf" srcId="{A4E25E19-E793-4EE9-BED2-902FC89BEF57}" destId="{F80B6377-4C32-4984-938B-4A7A222C454C}" srcOrd="0" destOrd="0" presId="urn:microsoft.com/office/officeart/2008/layout/HorizontalMultiLevelHierarchy"/>
    <dgm:cxn modelId="{63B582C5-5A8F-4423-AC53-40B4CB47DA46}" type="presOf" srcId="{E163534F-732F-41E7-BA1E-BCAA26891506}" destId="{CB88DAA0-EB91-422D-B347-C4731123D25B}" srcOrd="0" destOrd="0" presId="urn:microsoft.com/office/officeart/2008/layout/HorizontalMultiLevelHierarchy"/>
    <dgm:cxn modelId="{C5A2CFC7-1D36-496D-B861-725CEA6A8B1C}" srcId="{D01EFE21-E5DA-4323-9659-D8A37506C887}" destId="{A4070B84-BFDC-4A47-9600-DBA59FEB0B63}" srcOrd="6" destOrd="0" parTransId="{3D409078-AACC-44AC-B258-F5038464398C}" sibTransId="{9C92D7D3-A19A-4914-AB86-08535574D100}"/>
    <dgm:cxn modelId="{78A9B6C9-8617-4BC9-938E-C26B8ADB43D3}" type="presOf" srcId="{3D409078-AACC-44AC-B258-F5038464398C}" destId="{9924DF46-7E07-430E-AC49-84CB66069331}" srcOrd="1" destOrd="0" presId="urn:microsoft.com/office/officeart/2008/layout/HorizontalMultiLevelHierarchy"/>
    <dgm:cxn modelId="{D26BF4CA-72C8-4092-B54E-C53B8DDA6FA8}" type="presOf" srcId="{BC957EC9-19E2-40DF-AE2E-5B02D32465C4}" destId="{9B76FC66-908F-488F-B3B9-D3B58E12655E}" srcOrd="0" destOrd="0" presId="urn:microsoft.com/office/officeart/2008/layout/HorizontalMultiLevelHierarchy"/>
    <dgm:cxn modelId="{698C01CD-4D24-4DB7-9681-751CDF8F0D7D}" type="presOf" srcId="{0755B0B9-7964-4BD7-A39A-DDA2C110A99E}" destId="{02981D45-C810-41A0-BE75-794F75FA1E8C}" srcOrd="0" destOrd="0" presId="urn:microsoft.com/office/officeart/2008/layout/HorizontalMultiLevelHierarchy"/>
    <dgm:cxn modelId="{4E2F76D0-AE9C-4E5A-B8DC-04335CDAC9C8}" type="presOf" srcId="{E163534F-732F-41E7-BA1E-BCAA26891506}" destId="{4CE037BB-9EFC-4B4D-875B-7D5F2526834B}" srcOrd="1" destOrd="0" presId="urn:microsoft.com/office/officeart/2008/layout/HorizontalMultiLevelHierarchy"/>
    <dgm:cxn modelId="{B98F59D1-5E11-4AA7-AFCC-4BB6DEFF77BE}" type="presOf" srcId="{CA82E412-6D21-4FD4-AFD6-827E3FAFF2A7}" destId="{C6374BED-23EE-4129-A66B-7EBC8AEB1A7A}" srcOrd="1" destOrd="0" presId="urn:microsoft.com/office/officeart/2008/layout/HorizontalMultiLevelHierarchy"/>
    <dgm:cxn modelId="{9D31E6D8-C6A9-4415-BC72-AD39794AC8FD}" type="presOf" srcId="{341A2FE9-8FF0-4C59-B499-FE4E01723693}" destId="{0D6CCCDB-F4C4-46BA-9EBC-12DA21FB5746}" srcOrd="0" destOrd="0" presId="urn:microsoft.com/office/officeart/2008/layout/HorizontalMultiLevelHierarchy"/>
    <dgm:cxn modelId="{97EDF0D9-3793-4C49-AC04-AD94B8EED609}" type="presOf" srcId="{F35438D8-5D26-4750-8A6C-29464159CDBC}" destId="{022C598F-C100-4391-8C5A-83454978EBC2}" srcOrd="1" destOrd="0" presId="urn:microsoft.com/office/officeart/2008/layout/HorizontalMultiLevelHierarchy"/>
    <dgm:cxn modelId="{662B2DDD-B5DF-4CE1-92D3-D65A8AE2B7AE}" type="presOf" srcId="{F35438D8-5D26-4750-8A6C-29464159CDBC}" destId="{AF159BE8-A36E-4479-95FA-D886C17331AC}" srcOrd="0" destOrd="0" presId="urn:microsoft.com/office/officeart/2008/layout/HorizontalMultiLevelHierarchy"/>
    <dgm:cxn modelId="{8F3B79DF-E56E-4E5A-8FCC-178817F1B4A4}" type="presOf" srcId="{4C22C7FC-32ED-4F90-ACC1-32F93694728F}" destId="{9EA032AF-4B91-4143-BCE1-3E051569F263}" srcOrd="0" destOrd="0" presId="urn:microsoft.com/office/officeart/2008/layout/HorizontalMultiLevelHierarchy"/>
    <dgm:cxn modelId="{6AB9B3E0-72A2-4E30-A660-085C1F37C87D}" type="presOf" srcId="{B4B798AA-FEF6-451C-BC1F-BB5524B62CF2}" destId="{027D5798-1AA9-4D8B-9EA6-6F9CE867E3EA}" srcOrd="1" destOrd="0" presId="urn:microsoft.com/office/officeart/2008/layout/HorizontalMultiLevelHierarchy"/>
    <dgm:cxn modelId="{735216E1-646A-4B64-8F18-BA9C45C2AE4B}" type="presOf" srcId="{D41B96C3-4271-4A71-8823-DBF503DB5355}" destId="{B02649A9-1F0E-46C8-B607-DCE34F17C8BC}" srcOrd="0" destOrd="0" presId="urn:microsoft.com/office/officeart/2008/layout/HorizontalMultiLevelHierarchy"/>
    <dgm:cxn modelId="{F89563E1-082E-44FB-A9E9-999086BCEE94}" type="presOf" srcId="{C2EF0FA0-7F16-4401-92E2-D512996DAB2F}" destId="{ACDFA0D2-8260-40F6-9540-D5F6EE3B2830}" srcOrd="0" destOrd="0" presId="urn:microsoft.com/office/officeart/2008/layout/HorizontalMultiLevelHierarchy"/>
    <dgm:cxn modelId="{5EA64DE1-2EC7-4BD2-BDB5-951C0E12D3A3}" srcId="{D01EFE21-E5DA-4323-9659-D8A37506C887}" destId="{A4E25E19-E793-4EE9-BED2-902FC89BEF57}" srcOrd="15" destOrd="0" parTransId="{E482A516-4E16-461B-B19B-AF6B69C39F1E}" sibTransId="{D8082C20-EE14-4C1B-B270-6B2D5181DE00}"/>
    <dgm:cxn modelId="{E9A291E1-1808-4527-8B23-8D83C2197E48}" srcId="{D01EFE21-E5DA-4323-9659-D8A37506C887}" destId="{53CC4C07-E202-4F1F-80D5-3F11B29A0DF9}" srcOrd="10" destOrd="0" parTransId="{8134D4A4-062B-4B10-953D-1583A6CF36AA}" sibTransId="{D54AC2A1-5C08-424A-8B15-42915891F1FC}"/>
    <dgm:cxn modelId="{471187E5-2AA8-4E44-B848-E1AFD6D5DCBC}" srcId="{D01EFE21-E5DA-4323-9659-D8A37506C887}" destId="{A3EE1CFB-E911-4BF7-AD8D-193911E28097}" srcOrd="5" destOrd="0" parTransId="{D4326D73-3E11-4068-B942-28BD5B8EC82B}" sibTransId="{1270241C-625C-4C85-9F1C-A0644589B851}"/>
    <dgm:cxn modelId="{0D062FE9-BCE8-4C8B-A4A6-DBC2E8001C4A}" type="presOf" srcId="{7A82A06E-A69C-4D25-BE1C-C4368425E101}" destId="{3E2B1FEC-4976-40BB-8B34-8DA1BF73A277}" srcOrd="0" destOrd="0" presId="urn:microsoft.com/office/officeart/2008/layout/HorizontalMultiLevelHierarchy"/>
    <dgm:cxn modelId="{DEBD6EEB-8709-4638-A530-03156319B731}" srcId="{D01EFE21-E5DA-4323-9659-D8A37506C887}" destId="{31FB5A5E-7B53-4BF3-A15D-B6B0424BF0DD}" srcOrd="1" destOrd="0" parTransId="{B4B798AA-FEF6-451C-BC1F-BB5524B62CF2}" sibTransId="{1F2DAC91-19C5-4E22-A492-33AC9A51ED94}"/>
    <dgm:cxn modelId="{5DC8D7ED-1999-4378-936C-212732A2D779}" type="presOf" srcId="{8134D4A4-062B-4B10-953D-1583A6CF36AA}" destId="{CB71C8F4-B28B-4A93-9E83-3702857D3FDF}" srcOrd="1" destOrd="0" presId="urn:microsoft.com/office/officeart/2008/layout/HorizontalMultiLevelHierarchy"/>
    <dgm:cxn modelId="{1F1984EF-2495-4251-9996-4EFC4E88CB60}" type="presOf" srcId="{A4070B84-BFDC-4A47-9600-DBA59FEB0B63}" destId="{B21EA61E-73DE-4DC2-9CD5-F43F66BEC0D2}" srcOrd="0" destOrd="0" presId="urn:microsoft.com/office/officeart/2008/layout/HorizontalMultiLevelHierarchy"/>
    <dgm:cxn modelId="{ADC86BF3-3A54-4D0F-A261-6861F186CF65}" type="presOf" srcId="{31FB5A5E-7B53-4BF3-A15D-B6B0424BF0DD}" destId="{4620608C-C71F-4C9A-900D-DD14F1B442BA}" srcOrd="0" destOrd="0" presId="urn:microsoft.com/office/officeart/2008/layout/HorizontalMultiLevelHierarchy"/>
    <dgm:cxn modelId="{901043F6-96E2-424B-B9CA-AA87E3EF20C9}" srcId="{D01EFE21-E5DA-4323-9659-D8A37506C887}" destId="{359B9C05-F9B9-4BC1-AD8F-9F045EFCBE8E}" srcOrd="13" destOrd="0" parTransId="{D41B96C3-4271-4A71-8823-DBF503DB5355}" sibTransId="{41D6A754-C629-42CD-A1D4-F4A6E1BC9E9F}"/>
    <dgm:cxn modelId="{A207D1FB-FDBC-47DF-ACC1-92B17BBEE282}" type="presOf" srcId="{3D409078-AACC-44AC-B258-F5038464398C}" destId="{750E1FE8-8D69-4C29-AFF6-D3A5A8AB8318}" srcOrd="0" destOrd="0" presId="urn:microsoft.com/office/officeart/2008/layout/HorizontalMultiLevelHierarchy"/>
    <dgm:cxn modelId="{D560AE91-B297-4A27-BF60-56EAAD339572}" type="presParOf" srcId="{9B76FC66-908F-488F-B3B9-D3B58E12655E}" destId="{0B4742D4-AACD-4A76-A057-2A2C48360A50}" srcOrd="0" destOrd="0" presId="urn:microsoft.com/office/officeart/2008/layout/HorizontalMultiLevelHierarchy"/>
    <dgm:cxn modelId="{48D71754-C673-4439-94CA-184B64668E90}" type="presParOf" srcId="{0B4742D4-AACD-4A76-A057-2A2C48360A50}" destId="{235DC0D2-053D-42F3-9C06-DB52A6E11B00}" srcOrd="0" destOrd="0" presId="urn:microsoft.com/office/officeart/2008/layout/HorizontalMultiLevelHierarchy"/>
    <dgm:cxn modelId="{D93B677F-8716-483E-817E-C50295146B97}" type="presParOf" srcId="{0B4742D4-AACD-4A76-A057-2A2C48360A50}" destId="{40D09538-F092-407D-B6C5-27897E4A2AF4}" srcOrd="1" destOrd="0" presId="urn:microsoft.com/office/officeart/2008/layout/HorizontalMultiLevelHierarchy"/>
    <dgm:cxn modelId="{57D12BE9-C299-44DB-9603-B2112AAE28FE}" type="presParOf" srcId="{40D09538-F092-407D-B6C5-27897E4A2AF4}" destId="{07901613-21D8-49C8-AC02-C170A16C1EAA}" srcOrd="0" destOrd="0" presId="urn:microsoft.com/office/officeart/2008/layout/HorizontalMultiLevelHierarchy"/>
    <dgm:cxn modelId="{E569F972-648E-4EA7-AFD1-BE54C2EF42E8}" type="presParOf" srcId="{07901613-21D8-49C8-AC02-C170A16C1EAA}" destId="{75533FF5-837B-4CDE-B878-3C9143F9FEE9}" srcOrd="0" destOrd="0" presId="urn:microsoft.com/office/officeart/2008/layout/HorizontalMultiLevelHierarchy"/>
    <dgm:cxn modelId="{C2887083-D103-43FC-86C0-0B3DDE1BFAA0}" type="presParOf" srcId="{40D09538-F092-407D-B6C5-27897E4A2AF4}" destId="{BBD7EF37-66C0-4900-AEAA-3E18E1AC1CE0}" srcOrd="1" destOrd="0" presId="urn:microsoft.com/office/officeart/2008/layout/HorizontalMultiLevelHierarchy"/>
    <dgm:cxn modelId="{311463AD-FD6D-4C3E-86C3-95411BD39D08}" type="presParOf" srcId="{BBD7EF37-66C0-4900-AEAA-3E18E1AC1CE0}" destId="{C1B25557-F324-4306-AF4D-7560AACCB1E7}" srcOrd="0" destOrd="0" presId="urn:microsoft.com/office/officeart/2008/layout/HorizontalMultiLevelHierarchy"/>
    <dgm:cxn modelId="{28672066-31C2-4BB9-BD62-E81C14929D05}" type="presParOf" srcId="{BBD7EF37-66C0-4900-AEAA-3E18E1AC1CE0}" destId="{3FCF259C-535A-4A75-A135-614DC00736EF}" srcOrd="1" destOrd="0" presId="urn:microsoft.com/office/officeart/2008/layout/HorizontalMultiLevelHierarchy"/>
    <dgm:cxn modelId="{DE70BD6D-51DF-4DB4-87C0-36F7B9D1C81C}" type="presParOf" srcId="{40D09538-F092-407D-B6C5-27897E4A2AF4}" destId="{CA4AA6F4-27AA-4B1D-A45B-47018F00A74D}" srcOrd="2" destOrd="0" presId="urn:microsoft.com/office/officeart/2008/layout/HorizontalMultiLevelHierarchy"/>
    <dgm:cxn modelId="{8BB90A02-9AD3-4F74-85DD-AB0385F682B9}" type="presParOf" srcId="{CA4AA6F4-27AA-4B1D-A45B-47018F00A74D}" destId="{027D5798-1AA9-4D8B-9EA6-6F9CE867E3EA}" srcOrd="0" destOrd="0" presId="urn:microsoft.com/office/officeart/2008/layout/HorizontalMultiLevelHierarchy"/>
    <dgm:cxn modelId="{75F6DE37-AF6D-4166-8C3F-DF6CDFB4068C}" type="presParOf" srcId="{40D09538-F092-407D-B6C5-27897E4A2AF4}" destId="{54D1303B-A441-4F93-9CE8-E97173492D4D}" srcOrd="3" destOrd="0" presId="urn:microsoft.com/office/officeart/2008/layout/HorizontalMultiLevelHierarchy"/>
    <dgm:cxn modelId="{D34E5484-AE60-4D8C-946E-B1AFE6062BB5}" type="presParOf" srcId="{54D1303B-A441-4F93-9CE8-E97173492D4D}" destId="{4620608C-C71F-4C9A-900D-DD14F1B442BA}" srcOrd="0" destOrd="0" presId="urn:microsoft.com/office/officeart/2008/layout/HorizontalMultiLevelHierarchy"/>
    <dgm:cxn modelId="{CC1A24E0-A4EF-4F49-AF90-2893EF494F0A}" type="presParOf" srcId="{54D1303B-A441-4F93-9CE8-E97173492D4D}" destId="{D9E518AA-07E3-477E-A1C2-80DCA86C6C56}" srcOrd="1" destOrd="0" presId="urn:microsoft.com/office/officeart/2008/layout/HorizontalMultiLevelHierarchy"/>
    <dgm:cxn modelId="{8A0F47C9-7454-4254-8F83-B55AE802C6EA}" type="presParOf" srcId="{40D09538-F092-407D-B6C5-27897E4A2AF4}" destId="{CB88DAA0-EB91-422D-B347-C4731123D25B}" srcOrd="4" destOrd="0" presId="urn:microsoft.com/office/officeart/2008/layout/HorizontalMultiLevelHierarchy"/>
    <dgm:cxn modelId="{87B768E7-BA72-41C3-8A2C-BD38C2DECC8D}" type="presParOf" srcId="{CB88DAA0-EB91-422D-B347-C4731123D25B}" destId="{4CE037BB-9EFC-4B4D-875B-7D5F2526834B}" srcOrd="0" destOrd="0" presId="urn:microsoft.com/office/officeart/2008/layout/HorizontalMultiLevelHierarchy"/>
    <dgm:cxn modelId="{2716A2C4-6A9C-4594-8CF1-95B8B748F161}" type="presParOf" srcId="{40D09538-F092-407D-B6C5-27897E4A2AF4}" destId="{7EFCD525-BC17-4177-86A6-D4760F5AE664}" srcOrd="5" destOrd="0" presId="urn:microsoft.com/office/officeart/2008/layout/HorizontalMultiLevelHierarchy"/>
    <dgm:cxn modelId="{E9090DA7-851D-4356-9111-4C9E07BD73AA}" type="presParOf" srcId="{7EFCD525-BC17-4177-86A6-D4760F5AE664}" destId="{23DB6E33-0341-441E-A64B-41298ACA426A}" srcOrd="0" destOrd="0" presId="urn:microsoft.com/office/officeart/2008/layout/HorizontalMultiLevelHierarchy"/>
    <dgm:cxn modelId="{53EEE9DA-DF5E-401A-ABBA-0559EF2F8637}" type="presParOf" srcId="{7EFCD525-BC17-4177-86A6-D4760F5AE664}" destId="{86BF9D7C-A7B7-4344-9DE5-8EA9E31A1763}" srcOrd="1" destOrd="0" presId="urn:microsoft.com/office/officeart/2008/layout/HorizontalMultiLevelHierarchy"/>
    <dgm:cxn modelId="{41FF594A-4116-43D5-B8B9-6C8D31384712}" type="presParOf" srcId="{40D09538-F092-407D-B6C5-27897E4A2AF4}" destId="{515B5F2C-91F7-48AA-A6BD-76E8A7B63B2E}" srcOrd="6" destOrd="0" presId="urn:microsoft.com/office/officeart/2008/layout/HorizontalMultiLevelHierarchy"/>
    <dgm:cxn modelId="{F2A4D644-F040-43C5-A243-5D0CDA4F0C5A}" type="presParOf" srcId="{515B5F2C-91F7-48AA-A6BD-76E8A7B63B2E}" destId="{68A7E476-AF1E-4BF9-8AB5-644F574616A4}" srcOrd="0" destOrd="0" presId="urn:microsoft.com/office/officeart/2008/layout/HorizontalMultiLevelHierarchy"/>
    <dgm:cxn modelId="{D5F8C8EE-E1E4-4656-AD1B-86EC586347C4}" type="presParOf" srcId="{40D09538-F092-407D-B6C5-27897E4A2AF4}" destId="{659D25EF-9B29-422B-9184-83FC9736E842}" srcOrd="7" destOrd="0" presId="urn:microsoft.com/office/officeart/2008/layout/HorizontalMultiLevelHierarchy"/>
    <dgm:cxn modelId="{FD1CA084-0E46-444A-AB9C-43BCB99246A4}" type="presParOf" srcId="{659D25EF-9B29-422B-9184-83FC9736E842}" destId="{ACDFA0D2-8260-40F6-9540-D5F6EE3B2830}" srcOrd="0" destOrd="0" presId="urn:microsoft.com/office/officeart/2008/layout/HorizontalMultiLevelHierarchy"/>
    <dgm:cxn modelId="{63557D43-2A6E-4CCB-AC77-A1933FF33E06}" type="presParOf" srcId="{659D25EF-9B29-422B-9184-83FC9736E842}" destId="{BDE3C9B9-7C51-45AA-9075-A500295997D8}" srcOrd="1" destOrd="0" presId="urn:microsoft.com/office/officeart/2008/layout/HorizontalMultiLevelHierarchy"/>
    <dgm:cxn modelId="{AD9CEF98-94AE-4EF7-A174-962E9525717B}" type="presParOf" srcId="{40D09538-F092-407D-B6C5-27897E4A2AF4}" destId="{DD82225D-2853-4AF0-9384-DFF27E584291}" srcOrd="8" destOrd="0" presId="urn:microsoft.com/office/officeart/2008/layout/HorizontalMultiLevelHierarchy"/>
    <dgm:cxn modelId="{C94475D7-5350-4D80-A660-FA3B5F5D59EE}" type="presParOf" srcId="{DD82225D-2853-4AF0-9384-DFF27E584291}" destId="{C6374BED-23EE-4129-A66B-7EBC8AEB1A7A}" srcOrd="0" destOrd="0" presId="urn:microsoft.com/office/officeart/2008/layout/HorizontalMultiLevelHierarchy"/>
    <dgm:cxn modelId="{04DE0A95-8CBA-4507-BA99-A77960571425}" type="presParOf" srcId="{40D09538-F092-407D-B6C5-27897E4A2AF4}" destId="{0D155B2D-481D-41FF-9A3A-8E7DBD0D8DE6}" srcOrd="9" destOrd="0" presId="urn:microsoft.com/office/officeart/2008/layout/HorizontalMultiLevelHierarchy"/>
    <dgm:cxn modelId="{306A6643-13DC-40E0-A3E4-44C578EEB55A}" type="presParOf" srcId="{0D155B2D-481D-41FF-9A3A-8E7DBD0D8DE6}" destId="{FC92BFD1-10F6-4967-BEAA-C24D8105A3DC}" srcOrd="0" destOrd="0" presId="urn:microsoft.com/office/officeart/2008/layout/HorizontalMultiLevelHierarchy"/>
    <dgm:cxn modelId="{71F65B5F-6CB6-457D-A2D7-5D373F36B295}" type="presParOf" srcId="{0D155B2D-481D-41FF-9A3A-8E7DBD0D8DE6}" destId="{24065815-20D3-4CD6-8477-3ED8077F7F47}" srcOrd="1" destOrd="0" presId="urn:microsoft.com/office/officeart/2008/layout/HorizontalMultiLevelHierarchy"/>
    <dgm:cxn modelId="{A6CFC725-6DD6-4EE1-878D-1A9324483041}" type="presParOf" srcId="{40D09538-F092-407D-B6C5-27897E4A2AF4}" destId="{491E7570-1773-4542-9FC6-B48E7A902D85}" srcOrd="10" destOrd="0" presId="urn:microsoft.com/office/officeart/2008/layout/HorizontalMultiLevelHierarchy"/>
    <dgm:cxn modelId="{80C7BF37-64AE-4060-9DFF-0117000121DA}" type="presParOf" srcId="{491E7570-1773-4542-9FC6-B48E7A902D85}" destId="{C748BF16-B7D4-4054-8045-4133CC1C0012}" srcOrd="0" destOrd="0" presId="urn:microsoft.com/office/officeart/2008/layout/HorizontalMultiLevelHierarchy"/>
    <dgm:cxn modelId="{66CEC497-35BB-4ED9-BE17-62B6FF122D40}" type="presParOf" srcId="{40D09538-F092-407D-B6C5-27897E4A2AF4}" destId="{F9E2DC2B-BFA5-4BAA-859F-729F7C2ECCDC}" srcOrd="11" destOrd="0" presId="urn:microsoft.com/office/officeart/2008/layout/HorizontalMultiLevelHierarchy"/>
    <dgm:cxn modelId="{11CD5D88-B900-4454-923B-D5E989CB9699}" type="presParOf" srcId="{F9E2DC2B-BFA5-4BAA-859F-729F7C2ECCDC}" destId="{074D7022-B843-476B-BAB3-6898B1612745}" srcOrd="0" destOrd="0" presId="urn:microsoft.com/office/officeart/2008/layout/HorizontalMultiLevelHierarchy"/>
    <dgm:cxn modelId="{389CBD2E-87E3-4ADE-9A1A-E66E8C559E4B}" type="presParOf" srcId="{F9E2DC2B-BFA5-4BAA-859F-729F7C2ECCDC}" destId="{76D3199F-D6EA-4D93-A569-0AA6CE009FD6}" srcOrd="1" destOrd="0" presId="urn:microsoft.com/office/officeart/2008/layout/HorizontalMultiLevelHierarchy"/>
    <dgm:cxn modelId="{75F78A6F-24B7-47C6-86FD-528192D76562}" type="presParOf" srcId="{40D09538-F092-407D-B6C5-27897E4A2AF4}" destId="{750E1FE8-8D69-4C29-AFF6-D3A5A8AB8318}" srcOrd="12" destOrd="0" presId="urn:microsoft.com/office/officeart/2008/layout/HorizontalMultiLevelHierarchy"/>
    <dgm:cxn modelId="{DEDFFF2A-08AC-4671-A6CE-1635F0E1EA85}" type="presParOf" srcId="{750E1FE8-8D69-4C29-AFF6-D3A5A8AB8318}" destId="{9924DF46-7E07-430E-AC49-84CB66069331}" srcOrd="0" destOrd="0" presId="urn:microsoft.com/office/officeart/2008/layout/HorizontalMultiLevelHierarchy"/>
    <dgm:cxn modelId="{E7AF90E4-0F6E-4BE1-986E-7E63B52AE301}" type="presParOf" srcId="{40D09538-F092-407D-B6C5-27897E4A2AF4}" destId="{BD3FF63A-AE6B-4A9D-9B3D-95C076D68389}" srcOrd="13" destOrd="0" presId="urn:microsoft.com/office/officeart/2008/layout/HorizontalMultiLevelHierarchy"/>
    <dgm:cxn modelId="{8905EBCF-441C-4EAF-B399-025F4C32ECE3}" type="presParOf" srcId="{BD3FF63A-AE6B-4A9D-9B3D-95C076D68389}" destId="{B21EA61E-73DE-4DC2-9CD5-F43F66BEC0D2}" srcOrd="0" destOrd="0" presId="urn:microsoft.com/office/officeart/2008/layout/HorizontalMultiLevelHierarchy"/>
    <dgm:cxn modelId="{01F4F9C3-CB2C-4CC4-A59F-617B5F7A4835}" type="presParOf" srcId="{BD3FF63A-AE6B-4A9D-9B3D-95C076D68389}" destId="{F04B4B53-158E-4600-A326-A8B63B19308E}" srcOrd="1" destOrd="0" presId="urn:microsoft.com/office/officeart/2008/layout/HorizontalMultiLevelHierarchy"/>
    <dgm:cxn modelId="{0E5FB05E-271E-4B26-B299-1B6E9BE6787D}" type="presParOf" srcId="{40D09538-F092-407D-B6C5-27897E4A2AF4}" destId="{4BBD8BD1-8BEA-4E2E-A46C-E90271F7E243}" srcOrd="14" destOrd="0" presId="urn:microsoft.com/office/officeart/2008/layout/HorizontalMultiLevelHierarchy"/>
    <dgm:cxn modelId="{BBF92087-21ED-4F35-8E42-D659A240C230}" type="presParOf" srcId="{4BBD8BD1-8BEA-4E2E-A46C-E90271F7E243}" destId="{0DB14C45-5D48-455B-BB4E-1BC772700D82}" srcOrd="0" destOrd="0" presId="urn:microsoft.com/office/officeart/2008/layout/HorizontalMultiLevelHierarchy"/>
    <dgm:cxn modelId="{52140543-BC28-438B-A0B0-E34E0FC5EF36}" type="presParOf" srcId="{40D09538-F092-407D-B6C5-27897E4A2AF4}" destId="{2016674F-205D-419E-A9DE-8951ABACD7D5}" srcOrd="15" destOrd="0" presId="urn:microsoft.com/office/officeart/2008/layout/HorizontalMultiLevelHierarchy"/>
    <dgm:cxn modelId="{C6A11C3F-8441-43BB-80C8-CD307E82C90D}" type="presParOf" srcId="{2016674F-205D-419E-A9DE-8951ABACD7D5}" destId="{3E2B1FEC-4976-40BB-8B34-8DA1BF73A277}" srcOrd="0" destOrd="0" presId="urn:microsoft.com/office/officeart/2008/layout/HorizontalMultiLevelHierarchy"/>
    <dgm:cxn modelId="{3ACFC20F-6167-4AF3-9F64-2CE9B45334FF}" type="presParOf" srcId="{2016674F-205D-419E-A9DE-8951ABACD7D5}" destId="{288326DC-292A-4CD8-8CD7-1C72345F7E6C}" srcOrd="1" destOrd="0" presId="urn:microsoft.com/office/officeart/2008/layout/HorizontalMultiLevelHierarchy"/>
    <dgm:cxn modelId="{2B8A9830-DCAD-4378-B9A4-591D29E66433}" type="presParOf" srcId="{40D09538-F092-407D-B6C5-27897E4A2AF4}" destId="{0D6CCCDB-F4C4-46BA-9EBC-12DA21FB5746}" srcOrd="16" destOrd="0" presId="urn:microsoft.com/office/officeart/2008/layout/HorizontalMultiLevelHierarchy"/>
    <dgm:cxn modelId="{F545993C-6315-46CA-AF3A-9FB940828E2F}" type="presParOf" srcId="{0D6CCCDB-F4C4-46BA-9EBC-12DA21FB5746}" destId="{0363ACC2-B173-4AA6-B793-DDE34135B026}" srcOrd="0" destOrd="0" presId="urn:microsoft.com/office/officeart/2008/layout/HorizontalMultiLevelHierarchy"/>
    <dgm:cxn modelId="{50FCFE7F-F124-46E3-97AD-227ADEAC83EC}" type="presParOf" srcId="{40D09538-F092-407D-B6C5-27897E4A2AF4}" destId="{EA7F00B8-DACC-4BDC-A6C4-0FBF8B1CCF57}" srcOrd="17" destOrd="0" presId="urn:microsoft.com/office/officeart/2008/layout/HorizontalMultiLevelHierarchy"/>
    <dgm:cxn modelId="{46247B42-0558-48F2-A96E-676874ECBF1C}" type="presParOf" srcId="{EA7F00B8-DACC-4BDC-A6C4-0FBF8B1CCF57}" destId="{E4E82AA2-AD13-44FF-BA44-B8BB3B2B038A}" srcOrd="0" destOrd="0" presId="urn:microsoft.com/office/officeart/2008/layout/HorizontalMultiLevelHierarchy"/>
    <dgm:cxn modelId="{B2E2BCDE-B946-41A6-A83F-710687856586}" type="presParOf" srcId="{EA7F00B8-DACC-4BDC-A6C4-0FBF8B1CCF57}" destId="{C6E88D72-8AC9-43F8-8B05-EE80657BB1F8}" srcOrd="1" destOrd="0" presId="urn:microsoft.com/office/officeart/2008/layout/HorizontalMultiLevelHierarchy"/>
    <dgm:cxn modelId="{D4B93388-577A-4AA0-9CE9-6FF2A7222B61}" type="presParOf" srcId="{40D09538-F092-407D-B6C5-27897E4A2AF4}" destId="{9EA032AF-4B91-4143-BCE1-3E051569F263}" srcOrd="18" destOrd="0" presId="urn:microsoft.com/office/officeart/2008/layout/HorizontalMultiLevelHierarchy"/>
    <dgm:cxn modelId="{12A75B1F-5ADD-4AF8-8D9A-C025C41557A8}" type="presParOf" srcId="{9EA032AF-4B91-4143-BCE1-3E051569F263}" destId="{606E2D9B-4719-4AF7-AB1F-C212363F8E2F}" srcOrd="0" destOrd="0" presId="urn:microsoft.com/office/officeart/2008/layout/HorizontalMultiLevelHierarchy"/>
    <dgm:cxn modelId="{55E8A7EB-1C8A-4655-83F1-2C15FB66FBFA}" type="presParOf" srcId="{40D09538-F092-407D-B6C5-27897E4A2AF4}" destId="{2A62FC87-E40A-4F4F-B88B-25ABB9F18D7A}" srcOrd="19" destOrd="0" presId="urn:microsoft.com/office/officeart/2008/layout/HorizontalMultiLevelHierarchy"/>
    <dgm:cxn modelId="{94963BBA-7812-4059-B8B0-6254FCC3396C}" type="presParOf" srcId="{2A62FC87-E40A-4F4F-B88B-25ABB9F18D7A}" destId="{60E5C452-3224-405A-86E6-D4A49E1A8C72}" srcOrd="0" destOrd="0" presId="urn:microsoft.com/office/officeart/2008/layout/HorizontalMultiLevelHierarchy"/>
    <dgm:cxn modelId="{6146B740-3A71-4E5E-A11E-62BE5071CD42}" type="presParOf" srcId="{2A62FC87-E40A-4F4F-B88B-25ABB9F18D7A}" destId="{9AF9982C-735C-41B6-AFFC-ACDE53A8714B}" srcOrd="1" destOrd="0" presId="urn:microsoft.com/office/officeart/2008/layout/HorizontalMultiLevelHierarchy"/>
    <dgm:cxn modelId="{F6528B8B-B8CF-44AC-A728-898CB78EC1F3}" type="presParOf" srcId="{40D09538-F092-407D-B6C5-27897E4A2AF4}" destId="{747B9B3D-E0FC-42B3-A1C7-E84B4E84506F}" srcOrd="20" destOrd="0" presId="urn:microsoft.com/office/officeart/2008/layout/HorizontalMultiLevelHierarchy"/>
    <dgm:cxn modelId="{DB675DAC-C849-4061-911B-3971F5CD36A9}" type="presParOf" srcId="{747B9B3D-E0FC-42B3-A1C7-E84B4E84506F}" destId="{CB71C8F4-B28B-4A93-9E83-3702857D3FDF}" srcOrd="0" destOrd="0" presId="urn:microsoft.com/office/officeart/2008/layout/HorizontalMultiLevelHierarchy"/>
    <dgm:cxn modelId="{E84D0AA7-0420-43F8-B859-87A478AA26EE}" type="presParOf" srcId="{40D09538-F092-407D-B6C5-27897E4A2AF4}" destId="{5A07C0BC-1C56-40A0-BDB2-FD42C36DCFCC}" srcOrd="21" destOrd="0" presId="urn:microsoft.com/office/officeart/2008/layout/HorizontalMultiLevelHierarchy"/>
    <dgm:cxn modelId="{28064FA2-72AE-4A92-86D1-734008E4DF9B}" type="presParOf" srcId="{5A07C0BC-1C56-40A0-BDB2-FD42C36DCFCC}" destId="{7CE1EEB6-6EF2-4ADA-9FB7-2194A4214F33}" srcOrd="0" destOrd="0" presId="urn:microsoft.com/office/officeart/2008/layout/HorizontalMultiLevelHierarchy"/>
    <dgm:cxn modelId="{BAD719FF-D555-4A61-B807-10CF6E48B5FE}" type="presParOf" srcId="{5A07C0BC-1C56-40A0-BDB2-FD42C36DCFCC}" destId="{18F333BE-B64A-4D99-BBB2-B4B73B7B42F9}" srcOrd="1" destOrd="0" presId="urn:microsoft.com/office/officeart/2008/layout/HorizontalMultiLevelHierarchy"/>
    <dgm:cxn modelId="{4DF2F807-7CC0-4179-BB6A-9F722CC8C06F}" type="presParOf" srcId="{40D09538-F092-407D-B6C5-27897E4A2AF4}" destId="{02981D45-C810-41A0-BE75-794F75FA1E8C}" srcOrd="22" destOrd="0" presId="urn:microsoft.com/office/officeart/2008/layout/HorizontalMultiLevelHierarchy"/>
    <dgm:cxn modelId="{60F47569-EA62-43AF-A290-C6DFD8C70C68}" type="presParOf" srcId="{02981D45-C810-41A0-BE75-794F75FA1E8C}" destId="{4DFD6626-A0B9-4AE0-9935-D96DF32B705B}" srcOrd="0" destOrd="0" presId="urn:microsoft.com/office/officeart/2008/layout/HorizontalMultiLevelHierarchy"/>
    <dgm:cxn modelId="{E3740EEC-5739-4911-B502-9635767E54D5}" type="presParOf" srcId="{40D09538-F092-407D-B6C5-27897E4A2AF4}" destId="{8130C035-06D8-49C0-B383-19E87A92B16D}" srcOrd="23" destOrd="0" presId="urn:microsoft.com/office/officeart/2008/layout/HorizontalMultiLevelHierarchy"/>
    <dgm:cxn modelId="{E3EA7FBE-80EB-46BB-8554-BBCE3294ECE3}" type="presParOf" srcId="{8130C035-06D8-49C0-B383-19E87A92B16D}" destId="{3B390160-6DE5-42DF-A433-2E42BA1E7F11}" srcOrd="0" destOrd="0" presId="urn:microsoft.com/office/officeart/2008/layout/HorizontalMultiLevelHierarchy"/>
    <dgm:cxn modelId="{0CA30C30-077E-4F7A-B4C1-8C17327A6C18}" type="presParOf" srcId="{8130C035-06D8-49C0-B383-19E87A92B16D}" destId="{3DAA91C7-FBED-4B21-9D55-400E6AD5888E}" srcOrd="1" destOrd="0" presId="urn:microsoft.com/office/officeart/2008/layout/HorizontalMultiLevelHierarchy"/>
    <dgm:cxn modelId="{9859AFDC-06EC-4CC3-B3A7-CECC5E7E7D7F}" type="presParOf" srcId="{40D09538-F092-407D-B6C5-27897E4A2AF4}" destId="{5A1881C7-18F6-4517-BE4B-A8C90CBDA62E}" srcOrd="24" destOrd="0" presId="urn:microsoft.com/office/officeart/2008/layout/HorizontalMultiLevelHierarchy"/>
    <dgm:cxn modelId="{402A764D-F7B0-4551-BF28-4DA51CB279E3}" type="presParOf" srcId="{5A1881C7-18F6-4517-BE4B-A8C90CBDA62E}" destId="{8238F1AE-E41A-4BBE-B406-A9C3E362620E}" srcOrd="0" destOrd="0" presId="urn:microsoft.com/office/officeart/2008/layout/HorizontalMultiLevelHierarchy"/>
    <dgm:cxn modelId="{4917EBFD-D809-40D3-B854-EF7FDE346074}" type="presParOf" srcId="{40D09538-F092-407D-B6C5-27897E4A2AF4}" destId="{27EB3255-0AFC-4EE5-B9DE-CFE6619FF7AC}" srcOrd="25" destOrd="0" presId="urn:microsoft.com/office/officeart/2008/layout/HorizontalMultiLevelHierarchy"/>
    <dgm:cxn modelId="{6D1DC425-DC7B-42BC-9DB3-857DC653463D}" type="presParOf" srcId="{27EB3255-0AFC-4EE5-B9DE-CFE6619FF7AC}" destId="{09CE2C37-B14E-42F4-B176-E8FCA9E72990}" srcOrd="0" destOrd="0" presId="urn:microsoft.com/office/officeart/2008/layout/HorizontalMultiLevelHierarchy"/>
    <dgm:cxn modelId="{599498BD-A90E-4327-ACD6-83238FC1AB77}" type="presParOf" srcId="{27EB3255-0AFC-4EE5-B9DE-CFE6619FF7AC}" destId="{79DA0170-FF64-4B46-9149-B0CB1E17795A}" srcOrd="1" destOrd="0" presId="urn:microsoft.com/office/officeart/2008/layout/HorizontalMultiLevelHierarchy"/>
    <dgm:cxn modelId="{90B88247-02C5-4911-A8BE-C0F4BC9AC4FF}" type="presParOf" srcId="{40D09538-F092-407D-B6C5-27897E4A2AF4}" destId="{B02649A9-1F0E-46C8-B607-DCE34F17C8BC}" srcOrd="26" destOrd="0" presId="urn:microsoft.com/office/officeart/2008/layout/HorizontalMultiLevelHierarchy"/>
    <dgm:cxn modelId="{AC6E5332-8DEC-4417-99E5-F55369DFAD43}" type="presParOf" srcId="{B02649A9-1F0E-46C8-B607-DCE34F17C8BC}" destId="{AAFC3BAB-EDA2-488F-8806-B0D9B362DB44}" srcOrd="0" destOrd="0" presId="urn:microsoft.com/office/officeart/2008/layout/HorizontalMultiLevelHierarchy"/>
    <dgm:cxn modelId="{F5F48747-F6D1-4139-9A01-40771B1C2CD7}" type="presParOf" srcId="{40D09538-F092-407D-B6C5-27897E4A2AF4}" destId="{934E29B9-1211-422F-94CF-6EBA37151B70}" srcOrd="27" destOrd="0" presId="urn:microsoft.com/office/officeart/2008/layout/HorizontalMultiLevelHierarchy"/>
    <dgm:cxn modelId="{A028E270-4ECF-4FD3-8FC5-C3F4A9757736}" type="presParOf" srcId="{934E29B9-1211-422F-94CF-6EBA37151B70}" destId="{F1E3B46A-DB48-47F2-BFCA-B448872FE782}" srcOrd="0" destOrd="0" presId="urn:microsoft.com/office/officeart/2008/layout/HorizontalMultiLevelHierarchy"/>
    <dgm:cxn modelId="{98786AE0-7BB6-4484-94A7-91EB5A678ACC}" type="presParOf" srcId="{934E29B9-1211-422F-94CF-6EBA37151B70}" destId="{FD854BD8-4A60-48B0-9EA1-8F317E60DD9B}" srcOrd="1" destOrd="0" presId="urn:microsoft.com/office/officeart/2008/layout/HorizontalMultiLevelHierarchy"/>
    <dgm:cxn modelId="{BA0BFAF0-E308-41D7-B027-F061EA05A76A}" type="presParOf" srcId="{40D09538-F092-407D-B6C5-27897E4A2AF4}" destId="{E12EBAE9-1003-4FE7-BB6D-D9EAC4BA61F2}" srcOrd="28" destOrd="0" presId="urn:microsoft.com/office/officeart/2008/layout/HorizontalMultiLevelHierarchy"/>
    <dgm:cxn modelId="{67988A1A-7465-4F43-9B86-B5CD0E119F38}" type="presParOf" srcId="{E12EBAE9-1003-4FE7-BB6D-D9EAC4BA61F2}" destId="{9C5D6097-B3DF-4620-BEC7-FCFF05D6724F}" srcOrd="0" destOrd="0" presId="urn:microsoft.com/office/officeart/2008/layout/HorizontalMultiLevelHierarchy"/>
    <dgm:cxn modelId="{34CAE40A-9C34-41BA-8859-8AE473F3F9AC}" type="presParOf" srcId="{40D09538-F092-407D-B6C5-27897E4A2AF4}" destId="{6AE7B147-F3C6-452A-B05C-8E270659ED6B}" srcOrd="29" destOrd="0" presId="urn:microsoft.com/office/officeart/2008/layout/HorizontalMultiLevelHierarchy"/>
    <dgm:cxn modelId="{C3F6D81D-988C-4BEC-AA83-EA0C80AAFB6E}" type="presParOf" srcId="{6AE7B147-F3C6-452A-B05C-8E270659ED6B}" destId="{8F073A5B-A165-4BA7-95C5-8B8C6F8C2F39}" srcOrd="0" destOrd="0" presId="urn:microsoft.com/office/officeart/2008/layout/HorizontalMultiLevelHierarchy"/>
    <dgm:cxn modelId="{0F2D87F9-7333-45B8-8FBC-F56A645F8956}" type="presParOf" srcId="{6AE7B147-F3C6-452A-B05C-8E270659ED6B}" destId="{08960E87-66BB-47F1-87FB-AEC801D8B946}" srcOrd="1" destOrd="0" presId="urn:microsoft.com/office/officeart/2008/layout/HorizontalMultiLevelHierarchy"/>
    <dgm:cxn modelId="{5AFD0148-3F2D-41FA-98C1-F732AEEF79AF}" type="presParOf" srcId="{40D09538-F092-407D-B6C5-27897E4A2AF4}" destId="{1BAE8CB6-B7DA-421C-A983-E709E868BFD4}" srcOrd="30" destOrd="0" presId="urn:microsoft.com/office/officeart/2008/layout/HorizontalMultiLevelHierarchy"/>
    <dgm:cxn modelId="{E98FD38B-366C-4F8C-AC5B-3118D3970127}" type="presParOf" srcId="{1BAE8CB6-B7DA-421C-A983-E709E868BFD4}" destId="{23D3BC16-3D69-47DA-8D27-D3C3FE950BC8}" srcOrd="0" destOrd="0" presId="urn:microsoft.com/office/officeart/2008/layout/HorizontalMultiLevelHierarchy"/>
    <dgm:cxn modelId="{8C23A70D-A484-48F9-BAB4-91E5ECF3D658}" type="presParOf" srcId="{40D09538-F092-407D-B6C5-27897E4A2AF4}" destId="{A86AB1CD-4485-4105-B582-43F2E156DD06}" srcOrd="31" destOrd="0" presId="urn:microsoft.com/office/officeart/2008/layout/HorizontalMultiLevelHierarchy"/>
    <dgm:cxn modelId="{EC3C5008-2FE2-4605-A7E1-0A0277BEB42D}" type="presParOf" srcId="{A86AB1CD-4485-4105-B582-43F2E156DD06}" destId="{F80B6377-4C32-4984-938B-4A7A222C454C}" srcOrd="0" destOrd="0" presId="urn:microsoft.com/office/officeart/2008/layout/HorizontalMultiLevelHierarchy"/>
    <dgm:cxn modelId="{382FEEDB-D875-4B1B-B5CD-3FA086145691}" type="presParOf" srcId="{A86AB1CD-4485-4105-B582-43F2E156DD06}" destId="{3D0FFC9B-2913-46F1-9E64-F51328E3E37C}" srcOrd="1" destOrd="0" presId="urn:microsoft.com/office/officeart/2008/layout/HorizontalMultiLevelHierarchy"/>
    <dgm:cxn modelId="{34E37D6F-CF4A-4DE3-84B2-7049FB5FA12C}" type="presParOf" srcId="{40D09538-F092-407D-B6C5-27897E4A2AF4}" destId="{8C7432D0-3C01-43E6-882C-D1F69B524899}" srcOrd="32" destOrd="0" presId="urn:microsoft.com/office/officeart/2008/layout/HorizontalMultiLevelHierarchy"/>
    <dgm:cxn modelId="{773CC682-7FB3-44A3-8616-3757A60A5B0F}" type="presParOf" srcId="{8C7432D0-3C01-43E6-882C-D1F69B524899}" destId="{918F6738-26A6-4929-997B-F152C34ECE51}" srcOrd="0" destOrd="0" presId="urn:microsoft.com/office/officeart/2008/layout/HorizontalMultiLevelHierarchy"/>
    <dgm:cxn modelId="{10873866-1724-4DAD-B00B-8038A2DD4FC0}" type="presParOf" srcId="{40D09538-F092-407D-B6C5-27897E4A2AF4}" destId="{F5CF6A52-D156-48F3-A3CF-A2C0536BECEF}" srcOrd="33" destOrd="0" presId="urn:microsoft.com/office/officeart/2008/layout/HorizontalMultiLevelHierarchy"/>
    <dgm:cxn modelId="{11D6E611-4C37-4788-B9D9-477F6C3D1AA4}" type="presParOf" srcId="{F5CF6A52-D156-48F3-A3CF-A2C0536BECEF}" destId="{1F5398A5-2FE1-44E3-A6C3-3E5AAFFC4F42}" srcOrd="0" destOrd="0" presId="urn:microsoft.com/office/officeart/2008/layout/HorizontalMultiLevelHierarchy"/>
    <dgm:cxn modelId="{5A9A6C7E-714B-497E-83DB-0B1C928E09A0}" type="presParOf" srcId="{F5CF6A52-D156-48F3-A3CF-A2C0536BECEF}" destId="{DFB915AD-57A5-4D53-A53D-73762BF7012F}" srcOrd="1" destOrd="0" presId="urn:microsoft.com/office/officeart/2008/layout/HorizontalMultiLevelHierarchy"/>
    <dgm:cxn modelId="{3A3C4527-5498-4EA7-932E-EEBEAF1FE962}" type="presParOf" srcId="{40D09538-F092-407D-B6C5-27897E4A2AF4}" destId="{E6E69F7E-D4FA-4CCC-80F9-E8709821B14D}" srcOrd="34" destOrd="0" presId="urn:microsoft.com/office/officeart/2008/layout/HorizontalMultiLevelHierarchy"/>
    <dgm:cxn modelId="{4C7FF697-4192-46BE-8D6D-F63B9C4BB727}" type="presParOf" srcId="{E6E69F7E-D4FA-4CCC-80F9-E8709821B14D}" destId="{EAC93776-2772-4AC5-9E53-37B5F2EDBAB9}" srcOrd="0" destOrd="0" presId="urn:microsoft.com/office/officeart/2008/layout/HorizontalMultiLevelHierarchy"/>
    <dgm:cxn modelId="{DDE935D2-68EB-4A8D-BD0C-24623834D4B4}" type="presParOf" srcId="{40D09538-F092-407D-B6C5-27897E4A2AF4}" destId="{4CCB9AE5-FC63-4CC2-9864-311898B4724C}" srcOrd="35" destOrd="0" presId="urn:microsoft.com/office/officeart/2008/layout/HorizontalMultiLevelHierarchy"/>
    <dgm:cxn modelId="{CF42243A-CEFD-4B37-B5DD-0257057653B9}" type="presParOf" srcId="{4CCB9AE5-FC63-4CC2-9864-311898B4724C}" destId="{1E3DE720-0528-4156-8739-000E934B7DA5}" srcOrd="0" destOrd="0" presId="urn:microsoft.com/office/officeart/2008/layout/HorizontalMultiLevelHierarchy"/>
    <dgm:cxn modelId="{E1B42E15-5B67-4355-A39F-9D05DE53B97A}" type="presParOf" srcId="{4CCB9AE5-FC63-4CC2-9864-311898B4724C}" destId="{FCF0A6BC-4220-456E-9002-82D62EE63FEF}" srcOrd="1" destOrd="0" presId="urn:microsoft.com/office/officeart/2008/layout/HorizontalMultiLevelHierarchy"/>
    <dgm:cxn modelId="{7C58A22A-1DA5-470E-8B2C-B0469848CF4B}" type="presParOf" srcId="{40D09538-F092-407D-B6C5-27897E4A2AF4}" destId="{99723A6A-0FCF-444A-8530-D11135EF8A74}" srcOrd="36" destOrd="0" presId="urn:microsoft.com/office/officeart/2008/layout/HorizontalMultiLevelHierarchy"/>
    <dgm:cxn modelId="{59CFDED7-8B4D-4860-8C98-D62107F1D21A}" type="presParOf" srcId="{99723A6A-0FCF-444A-8530-D11135EF8A74}" destId="{2B084A99-12DF-488C-96B3-F614F5850E61}" srcOrd="0" destOrd="0" presId="urn:microsoft.com/office/officeart/2008/layout/HorizontalMultiLevelHierarchy"/>
    <dgm:cxn modelId="{482B5F46-773F-4F51-B561-7285FF7C0ABD}" type="presParOf" srcId="{40D09538-F092-407D-B6C5-27897E4A2AF4}" destId="{966D0106-5551-4C26-BD7A-ED09E8E79CDA}" srcOrd="37" destOrd="0" presId="urn:microsoft.com/office/officeart/2008/layout/HorizontalMultiLevelHierarchy"/>
    <dgm:cxn modelId="{735FF55A-19F0-4C15-A3E3-A0E782C5A5D3}" type="presParOf" srcId="{966D0106-5551-4C26-BD7A-ED09E8E79CDA}" destId="{5C974C42-B19F-4D21-9625-E4302E38CA3F}" srcOrd="0" destOrd="0" presId="urn:microsoft.com/office/officeart/2008/layout/HorizontalMultiLevelHierarchy"/>
    <dgm:cxn modelId="{4876A93D-4A9B-447D-BF1E-9304440D9300}" type="presParOf" srcId="{966D0106-5551-4C26-BD7A-ED09E8E79CDA}" destId="{978A0F74-5C6F-4C71-9E07-8C137FC0A592}" srcOrd="1" destOrd="0" presId="urn:microsoft.com/office/officeart/2008/layout/HorizontalMultiLevelHierarchy"/>
    <dgm:cxn modelId="{093EC625-7E2E-4168-A8E9-CE9846F54784}" type="presParOf" srcId="{40D09538-F092-407D-B6C5-27897E4A2AF4}" destId="{455F0230-A0D8-4953-937C-64BFEF0C54CB}" srcOrd="38" destOrd="0" presId="urn:microsoft.com/office/officeart/2008/layout/HorizontalMultiLevelHierarchy"/>
    <dgm:cxn modelId="{A998B45B-5B57-40F8-8398-7B6E86995DA5}" type="presParOf" srcId="{455F0230-A0D8-4953-937C-64BFEF0C54CB}" destId="{95D1B774-F341-4C86-8D54-4D9625440F99}" srcOrd="0" destOrd="0" presId="urn:microsoft.com/office/officeart/2008/layout/HorizontalMultiLevelHierarchy"/>
    <dgm:cxn modelId="{8A423080-3E9E-462B-B5A5-B428E0043017}" type="presParOf" srcId="{40D09538-F092-407D-B6C5-27897E4A2AF4}" destId="{2C92A3EE-52E9-4898-A4CF-1D6BEA102DFF}" srcOrd="39" destOrd="0" presId="urn:microsoft.com/office/officeart/2008/layout/HorizontalMultiLevelHierarchy"/>
    <dgm:cxn modelId="{19E6F670-027B-44DF-B7E4-683A49F9CBBF}" type="presParOf" srcId="{2C92A3EE-52E9-4898-A4CF-1D6BEA102DFF}" destId="{A29BB8BE-A123-481B-BE42-9FE02F0C440D}" srcOrd="0" destOrd="0" presId="urn:microsoft.com/office/officeart/2008/layout/HorizontalMultiLevelHierarchy"/>
    <dgm:cxn modelId="{E9A74603-BF5C-4912-B557-61447CAA215B}" type="presParOf" srcId="{2C92A3EE-52E9-4898-A4CF-1D6BEA102DFF}" destId="{E43C178D-DCA6-4F72-B0A0-A81C64A5A554}" srcOrd="1" destOrd="0" presId="urn:microsoft.com/office/officeart/2008/layout/HorizontalMultiLevelHierarchy"/>
    <dgm:cxn modelId="{5665B95F-8A19-4634-879F-D4A1BB5AC6C7}" type="presParOf" srcId="{40D09538-F092-407D-B6C5-27897E4A2AF4}" destId="{AF159BE8-A36E-4479-95FA-D886C17331AC}" srcOrd="40" destOrd="0" presId="urn:microsoft.com/office/officeart/2008/layout/HorizontalMultiLevelHierarchy"/>
    <dgm:cxn modelId="{C0D48575-D3EE-4DF5-87BF-E87867D014AA}" type="presParOf" srcId="{AF159BE8-A36E-4479-95FA-D886C17331AC}" destId="{022C598F-C100-4391-8C5A-83454978EBC2}" srcOrd="0" destOrd="0" presId="urn:microsoft.com/office/officeart/2008/layout/HorizontalMultiLevelHierarchy"/>
    <dgm:cxn modelId="{3874CD23-405E-4F0A-90AD-6FC2382ED185}" type="presParOf" srcId="{40D09538-F092-407D-B6C5-27897E4A2AF4}" destId="{9976E71B-1FCB-424E-AAD7-CD1DC2CA4D4B}" srcOrd="41" destOrd="0" presId="urn:microsoft.com/office/officeart/2008/layout/HorizontalMultiLevelHierarchy"/>
    <dgm:cxn modelId="{0FEE1096-4275-42D5-9D67-075E01E716DF}" type="presParOf" srcId="{9976E71B-1FCB-424E-AAD7-CD1DC2CA4D4B}" destId="{BF27D824-ED8A-4180-A0D5-8CE8EE02EF60}" srcOrd="0" destOrd="0" presId="urn:microsoft.com/office/officeart/2008/layout/HorizontalMultiLevelHierarchy"/>
    <dgm:cxn modelId="{F6D03015-2DCA-47EE-AB7F-6617E9703CAC}" type="presParOf" srcId="{9976E71B-1FCB-424E-AAD7-CD1DC2CA4D4B}" destId="{B3F66E8C-55CE-4FAE-BA07-8C498D8226BF}" srcOrd="1" destOrd="0" presId="urn:microsoft.com/office/officeart/2008/layout/HorizontalMultiLevelHierarchy"/>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159BE8-A36E-4479-95FA-D886C17331AC}">
      <dsp:nvSpPr>
        <dsp:cNvPr id="0" name=""/>
        <dsp:cNvSpPr/>
      </dsp:nvSpPr>
      <dsp:spPr>
        <a:xfrm>
          <a:off x="3388897" y="2516748"/>
          <a:ext cx="126976" cy="2419512"/>
        </a:xfrm>
        <a:custGeom>
          <a:avLst/>
          <a:gdLst/>
          <a:ahLst/>
          <a:cxnLst/>
          <a:rect l="0" t="0" r="0" b="0"/>
          <a:pathLst>
            <a:path>
              <a:moveTo>
                <a:pt x="0" y="0"/>
              </a:moveTo>
              <a:lnTo>
                <a:pt x="63488" y="0"/>
              </a:lnTo>
              <a:lnTo>
                <a:pt x="63488" y="2419512"/>
              </a:lnTo>
              <a:lnTo>
                <a:pt x="126976" y="2419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91814" y="3665933"/>
        <a:ext cx="121142" cy="121142"/>
      </dsp:txXfrm>
    </dsp:sp>
    <dsp:sp modelId="{455F0230-A0D8-4953-937C-64BFEF0C54CB}">
      <dsp:nvSpPr>
        <dsp:cNvPr id="0" name=""/>
        <dsp:cNvSpPr/>
      </dsp:nvSpPr>
      <dsp:spPr>
        <a:xfrm>
          <a:off x="3388897" y="2516748"/>
          <a:ext cx="126976" cy="2177561"/>
        </a:xfrm>
        <a:custGeom>
          <a:avLst/>
          <a:gdLst/>
          <a:ahLst/>
          <a:cxnLst/>
          <a:rect l="0" t="0" r="0" b="0"/>
          <a:pathLst>
            <a:path>
              <a:moveTo>
                <a:pt x="0" y="0"/>
              </a:moveTo>
              <a:lnTo>
                <a:pt x="63488" y="0"/>
              </a:lnTo>
              <a:lnTo>
                <a:pt x="63488" y="2177561"/>
              </a:lnTo>
              <a:lnTo>
                <a:pt x="126976" y="21775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97854" y="3550997"/>
        <a:ext cx="109063" cy="109063"/>
      </dsp:txXfrm>
    </dsp:sp>
    <dsp:sp modelId="{99723A6A-0FCF-444A-8530-D11135EF8A74}">
      <dsp:nvSpPr>
        <dsp:cNvPr id="0" name=""/>
        <dsp:cNvSpPr/>
      </dsp:nvSpPr>
      <dsp:spPr>
        <a:xfrm>
          <a:off x="3388897" y="2516748"/>
          <a:ext cx="126976" cy="1935610"/>
        </a:xfrm>
        <a:custGeom>
          <a:avLst/>
          <a:gdLst/>
          <a:ahLst/>
          <a:cxnLst/>
          <a:rect l="0" t="0" r="0" b="0"/>
          <a:pathLst>
            <a:path>
              <a:moveTo>
                <a:pt x="0" y="0"/>
              </a:moveTo>
              <a:lnTo>
                <a:pt x="63488" y="0"/>
              </a:lnTo>
              <a:lnTo>
                <a:pt x="63488" y="1935610"/>
              </a:lnTo>
              <a:lnTo>
                <a:pt x="126976" y="193561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403891" y="3436058"/>
        <a:ext cx="96988" cy="96988"/>
      </dsp:txXfrm>
    </dsp:sp>
    <dsp:sp modelId="{E6E69F7E-D4FA-4CCC-80F9-E8709821B14D}">
      <dsp:nvSpPr>
        <dsp:cNvPr id="0" name=""/>
        <dsp:cNvSpPr/>
      </dsp:nvSpPr>
      <dsp:spPr>
        <a:xfrm>
          <a:off x="3388897" y="2516748"/>
          <a:ext cx="126976" cy="1693658"/>
        </a:xfrm>
        <a:custGeom>
          <a:avLst/>
          <a:gdLst/>
          <a:ahLst/>
          <a:cxnLst/>
          <a:rect l="0" t="0" r="0" b="0"/>
          <a:pathLst>
            <a:path>
              <a:moveTo>
                <a:pt x="0" y="0"/>
              </a:moveTo>
              <a:lnTo>
                <a:pt x="63488" y="0"/>
              </a:lnTo>
              <a:lnTo>
                <a:pt x="63488" y="1693658"/>
              </a:lnTo>
              <a:lnTo>
                <a:pt x="126976" y="169365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409925" y="3321117"/>
        <a:ext cx="84920" cy="84920"/>
      </dsp:txXfrm>
    </dsp:sp>
    <dsp:sp modelId="{8C7432D0-3C01-43E6-882C-D1F69B524899}">
      <dsp:nvSpPr>
        <dsp:cNvPr id="0" name=""/>
        <dsp:cNvSpPr/>
      </dsp:nvSpPr>
      <dsp:spPr>
        <a:xfrm>
          <a:off x="3388897" y="2516748"/>
          <a:ext cx="126976" cy="1451707"/>
        </a:xfrm>
        <a:custGeom>
          <a:avLst/>
          <a:gdLst/>
          <a:ahLst/>
          <a:cxnLst/>
          <a:rect l="0" t="0" r="0" b="0"/>
          <a:pathLst>
            <a:path>
              <a:moveTo>
                <a:pt x="0" y="0"/>
              </a:moveTo>
              <a:lnTo>
                <a:pt x="63488" y="0"/>
              </a:lnTo>
              <a:lnTo>
                <a:pt x="63488" y="1451707"/>
              </a:lnTo>
              <a:lnTo>
                <a:pt x="126976" y="145170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415954" y="3206170"/>
        <a:ext cx="72862" cy="72862"/>
      </dsp:txXfrm>
    </dsp:sp>
    <dsp:sp modelId="{1BAE8CB6-B7DA-421C-A983-E709E868BFD4}">
      <dsp:nvSpPr>
        <dsp:cNvPr id="0" name=""/>
        <dsp:cNvSpPr/>
      </dsp:nvSpPr>
      <dsp:spPr>
        <a:xfrm>
          <a:off x="3388897" y="2516748"/>
          <a:ext cx="126976" cy="1209756"/>
        </a:xfrm>
        <a:custGeom>
          <a:avLst/>
          <a:gdLst/>
          <a:ahLst/>
          <a:cxnLst/>
          <a:rect l="0" t="0" r="0" b="0"/>
          <a:pathLst>
            <a:path>
              <a:moveTo>
                <a:pt x="0" y="0"/>
              </a:moveTo>
              <a:lnTo>
                <a:pt x="63488" y="0"/>
              </a:lnTo>
              <a:lnTo>
                <a:pt x="63488" y="1209756"/>
              </a:lnTo>
              <a:lnTo>
                <a:pt x="126976" y="12097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421975" y="3091216"/>
        <a:ext cx="60820" cy="60820"/>
      </dsp:txXfrm>
    </dsp:sp>
    <dsp:sp modelId="{E12EBAE9-1003-4FE7-BB6D-D9EAC4BA61F2}">
      <dsp:nvSpPr>
        <dsp:cNvPr id="0" name=""/>
        <dsp:cNvSpPr/>
      </dsp:nvSpPr>
      <dsp:spPr>
        <a:xfrm>
          <a:off x="3388897" y="2516748"/>
          <a:ext cx="126976" cy="967805"/>
        </a:xfrm>
        <a:custGeom>
          <a:avLst/>
          <a:gdLst/>
          <a:ahLst/>
          <a:cxnLst/>
          <a:rect l="0" t="0" r="0" b="0"/>
          <a:pathLst>
            <a:path>
              <a:moveTo>
                <a:pt x="0" y="0"/>
              </a:moveTo>
              <a:lnTo>
                <a:pt x="63488" y="0"/>
              </a:lnTo>
              <a:lnTo>
                <a:pt x="63488" y="967805"/>
              </a:lnTo>
              <a:lnTo>
                <a:pt x="126976" y="96780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427983" y="2976248"/>
        <a:ext cx="48804" cy="48804"/>
      </dsp:txXfrm>
    </dsp:sp>
    <dsp:sp modelId="{B02649A9-1F0E-46C8-B607-DCE34F17C8BC}">
      <dsp:nvSpPr>
        <dsp:cNvPr id="0" name=""/>
        <dsp:cNvSpPr/>
      </dsp:nvSpPr>
      <dsp:spPr>
        <a:xfrm>
          <a:off x="3388897" y="2516748"/>
          <a:ext cx="126976" cy="725853"/>
        </a:xfrm>
        <a:custGeom>
          <a:avLst/>
          <a:gdLst/>
          <a:ahLst/>
          <a:cxnLst/>
          <a:rect l="0" t="0" r="0" b="0"/>
          <a:pathLst>
            <a:path>
              <a:moveTo>
                <a:pt x="0" y="0"/>
              </a:moveTo>
              <a:lnTo>
                <a:pt x="63488" y="0"/>
              </a:lnTo>
              <a:lnTo>
                <a:pt x="63488" y="725853"/>
              </a:lnTo>
              <a:lnTo>
                <a:pt x="126976" y="72585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433964" y="2861253"/>
        <a:ext cx="36843" cy="36843"/>
      </dsp:txXfrm>
    </dsp:sp>
    <dsp:sp modelId="{5A1881C7-18F6-4517-BE4B-A8C90CBDA62E}">
      <dsp:nvSpPr>
        <dsp:cNvPr id="0" name=""/>
        <dsp:cNvSpPr/>
      </dsp:nvSpPr>
      <dsp:spPr>
        <a:xfrm>
          <a:off x="3388897" y="2516748"/>
          <a:ext cx="126976" cy="483902"/>
        </a:xfrm>
        <a:custGeom>
          <a:avLst/>
          <a:gdLst/>
          <a:ahLst/>
          <a:cxnLst/>
          <a:rect l="0" t="0" r="0" b="0"/>
          <a:pathLst>
            <a:path>
              <a:moveTo>
                <a:pt x="0" y="0"/>
              </a:moveTo>
              <a:lnTo>
                <a:pt x="63488" y="0"/>
              </a:lnTo>
              <a:lnTo>
                <a:pt x="63488" y="483902"/>
              </a:lnTo>
              <a:lnTo>
                <a:pt x="126976" y="48390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439878" y="2746192"/>
        <a:ext cx="25014" cy="25014"/>
      </dsp:txXfrm>
    </dsp:sp>
    <dsp:sp modelId="{02981D45-C810-41A0-BE75-794F75FA1E8C}">
      <dsp:nvSpPr>
        <dsp:cNvPr id="0" name=""/>
        <dsp:cNvSpPr/>
      </dsp:nvSpPr>
      <dsp:spPr>
        <a:xfrm>
          <a:off x="3388897" y="2516748"/>
          <a:ext cx="126976" cy="241951"/>
        </a:xfrm>
        <a:custGeom>
          <a:avLst/>
          <a:gdLst/>
          <a:ahLst/>
          <a:cxnLst/>
          <a:rect l="0" t="0" r="0" b="0"/>
          <a:pathLst>
            <a:path>
              <a:moveTo>
                <a:pt x="0" y="0"/>
              </a:moveTo>
              <a:lnTo>
                <a:pt x="63488" y="0"/>
              </a:lnTo>
              <a:lnTo>
                <a:pt x="63488" y="241951"/>
              </a:lnTo>
              <a:lnTo>
                <a:pt x="126976" y="24195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445554" y="2630892"/>
        <a:ext cx="13662" cy="13662"/>
      </dsp:txXfrm>
    </dsp:sp>
    <dsp:sp modelId="{747B9B3D-E0FC-42B3-A1C7-E84B4E84506F}">
      <dsp:nvSpPr>
        <dsp:cNvPr id="0" name=""/>
        <dsp:cNvSpPr/>
      </dsp:nvSpPr>
      <dsp:spPr>
        <a:xfrm>
          <a:off x="3388897" y="2471028"/>
          <a:ext cx="126976" cy="91440"/>
        </a:xfrm>
        <a:custGeom>
          <a:avLst/>
          <a:gdLst/>
          <a:ahLst/>
          <a:cxnLst/>
          <a:rect l="0" t="0" r="0" b="0"/>
          <a:pathLst>
            <a:path>
              <a:moveTo>
                <a:pt x="0" y="45720"/>
              </a:moveTo>
              <a:lnTo>
                <a:pt x="126976"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449211" y="2513573"/>
        <a:ext cx="6348" cy="6348"/>
      </dsp:txXfrm>
    </dsp:sp>
    <dsp:sp modelId="{9EA032AF-4B91-4143-BCE1-3E051569F263}">
      <dsp:nvSpPr>
        <dsp:cNvPr id="0" name=""/>
        <dsp:cNvSpPr/>
      </dsp:nvSpPr>
      <dsp:spPr>
        <a:xfrm>
          <a:off x="3388897" y="2274796"/>
          <a:ext cx="126976" cy="241951"/>
        </a:xfrm>
        <a:custGeom>
          <a:avLst/>
          <a:gdLst/>
          <a:ahLst/>
          <a:cxnLst/>
          <a:rect l="0" t="0" r="0" b="0"/>
          <a:pathLst>
            <a:path>
              <a:moveTo>
                <a:pt x="0" y="241951"/>
              </a:moveTo>
              <a:lnTo>
                <a:pt x="63488" y="241951"/>
              </a:lnTo>
              <a:lnTo>
                <a:pt x="63488" y="0"/>
              </a:lnTo>
              <a:lnTo>
                <a:pt x="12697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445554" y="2388941"/>
        <a:ext cx="13662" cy="13662"/>
      </dsp:txXfrm>
    </dsp:sp>
    <dsp:sp modelId="{0D6CCCDB-F4C4-46BA-9EBC-12DA21FB5746}">
      <dsp:nvSpPr>
        <dsp:cNvPr id="0" name=""/>
        <dsp:cNvSpPr/>
      </dsp:nvSpPr>
      <dsp:spPr>
        <a:xfrm>
          <a:off x="3388897" y="2032845"/>
          <a:ext cx="126976" cy="483902"/>
        </a:xfrm>
        <a:custGeom>
          <a:avLst/>
          <a:gdLst/>
          <a:ahLst/>
          <a:cxnLst/>
          <a:rect l="0" t="0" r="0" b="0"/>
          <a:pathLst>
            <a:path>
              <a:moveTo>
                <a:pt x="0" y="483902"/>
              </a:moveTo>
              <a:lnTo>
                <a:pt x="63488" y="483902"/>
              </a:lnTo>
              <a:lnTo>
                <a:pt x="63488" y="0"/>
              </a:lnTo>
              <a:lnTo>
                <a:pt x="12697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439878" y="2262289"/>
        <a:ext cx="25014" cy="25014"/>
      </dsp:txXfrm>
    </dsp:sp>
    <dsp:sp modelId="{4BBD8BD1-8BEA-4E2E-A46C-E90271F7E243}">
      <dsp:nvSpPr>
        <dsp:cNvPr id="0" name=""/>
        <dsp:cNvSpPr/>
      </dsp:nvSpPr>
      <dsp:spPr>
        <a:xfrm>
          <a:off x="3388897" y="1790894"/>
          <a:ext cx="126976" cy="725853"/>
        </a:xfrm>
        <a:custGeom>
          <a:avLst/>
          <a:gdLst/>
          <a:ahLst/>
          <a:cxnLst/>
          <a:rect l="0" t="0" r="0" b="0"/>
          <a:pathLst>
            <a:path>
              <a:moveTo>
                <a:pt x="0" y="725853"/>
              </a:moveTo>
              <a:lnTo>
                <a:pt x="63488" y="725853"/>
              </a:lnTo>
              <a:lnTo>
                <a:pt x="63488" y="0"/>
              </a:lnTo>
              <a:lnTo>
                <a:pt x="12697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433964" y="2135399"/>
        <a:ext cx="36843" cy="36843"/>
      </dsp:txXfrm>
    </dsp:sp>
    <dsp:sp modelId="{750E1FE8-8D69-4C29-AFF6-D3A5A8AB8318}">
      <dsp:nvSpPr>
        <dsp:cNvPr id="0" name=""/>
        <dsp:cNvSpPr/>
      </dsp:nvSpPr>
      <dsp:spPr>
        <a:xfrm>
          <a:off x="3388897" y="1548942"/>
          <a:ext cx="126976" cy="967805"/>
        </a:xfrm>
        <a:custGeom>
          <a:avLst/>
          <a:gdLst/>
          <a:ahLst/>
          <a:cxnLst/>
          <a:rect l="0" t="0" r="0" b="0"/>
          <a:pathLst>
            <a:path>
              <a:moveTo>
                <a:pt x="0" y="967805"/>
              </a:moveTo>
              <a:lnTo>
                <a:pt x="63488" y="967805"/>
              </a:lnTo>
              <a:lnTo>
                <a:pt x="63488" y="0"/>
              </a:lnTo>
              <a:lnTo>
                <a:pt x="12697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427983" y="2008442"/>
        <a:ext cx="48804" cy="48804"/>
      </dsp:txXfrm>
    </dsp:sp>
    <dsp:sp modelId="{491E7570-1773-4542-9FC6-B48E7A902D85}">
      <dsp:nvSpPr>
        <dsp:cNvPr id="0" name=""/>
        <dsp:cNvSpPr/>
      </dsp:nvSpPr>
      <dsp:spPr>
        <a:xfrm>
          <a:off x="3388897" y="1306991"/>
          <a:ext cx="126976" cy="1209756"/>
        </a:xfrm>
        <a:custGeom>
          <a:avLst/>
          <a:gdLst/>
          <a:ahLst/>
          <a:cxnLst/>
          <a:rect l="0" t="0" r="0" b="0"/>
          <a:pathLst>
            <a:path>
              <a:moveTo>
                <a:pt x="0" y="1209756"/>
              </a:moveTo>
              <a:lnTo>
                <a:pt x="63488" y="1209756"/>
              </a:lnTo>
              <a:lnTo>
                <a:pt x="63488" y="0"/>
              </a:lnTo>
              <a:lnTo>
                <a:pt x="12697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421975" y="1881459"/>
        <a:ext cx="60820" cy="60820"/>
      </dsp:txXfrm>
    </dsp:sp>
    <dsp:sp modelId="{DD82225D-2853-4AF0-9384-DFF27E584291}">
      <dsp:nvSpPr>
        <dsp:cNvPr id="0" name=""/>
        <dsp:cNvSpPr/>
      </dsp:nvSpPr>
      <dsp:spPr>
        <a:xfrm>
          <a:off x="3388897" y="1065040"/>
          <a:ext cx="126976" cy="1451707"/>
        </a:xfrm>
        <a:custGeom>
          <a:avLst/>
          <a:gdLst/>
          <a:ahLst/>
          <a:cxnLst/>
          <a:rect l="0" t="0" r="0" b="0"/>
          <a:pathLst>
            <a:path>
              <a:moveTo>
                <a:pt x="0" y="1451707"/>
              </a:moveTo>
              <a:lnTo>
                <a:pt x="63488" y="1451707"/>
              </a:lnTo>
              <a:lnTo>
                <a:pt x="63488" y="0"/>
              </a:lnTo>
              <a:lnTo>
                <a:pt x="12697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415954" y="1754462"/>
        <a:ext cx="72862" cy="72862"/>
      </dsp:txXfrm>
    </dsp:sp>
    <dsp:sp modelId="{515B5F2C-91F7-48AA-A6BD-76E8A7B63B2E}">
      <dsp:nvSpPr>
        <dsp:cNvPr id="0" name=""/>
        <dsp:cNvSpPr/>
      </dsp:nvSpPr>
      <dsp:spPr>
        <a:xfrm>
          <a:off x="3388897" y="823089"/>
          <a:ext cx="126976" cy="1693658"/>
        </a:xfrm>
        <a:custGeom>
          <a:avLst/>
          <a:gdLst/>
          <a:ahLst/>
          <a:cxnLst/>
          <a:rect l="0" t="0" r="0" b="0"/>
          <a:pathLst>
            <a:path>
              <a:moveTo>
                <a:pt x="0" y="1693658"/>
              </a:moveTo>
              <a:lnTo>
                <a:pt x="63488" y="1693658"/>
              </a:lnTo>
              <a:lnTo>
                <a:pt x="63488" y="0"/>
              </a:lnTo>
              <a:lnTo>
                <a:pt x="12697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409925" y="1627458"/>
        <a:ext cx="84920" cy="84920"/>
      </dsp:txXfrm>
    </dsp:sp>
    <dsp:sp modelId="{CB88DAA0-EB91-422D-B347-C4731123D25B}">
      <dsp:nvSpPr>
        <dsp:cNvPr id="0" name=""/>
        <dsp:cNvSpPr/>
      </dsp:nvSpPr>
      <dsp:spPr>
        <a:xfrm>
          <a:off x="3388897" y="581137"/>
          <a:ext cx="126976" cy="1935610"/>
        </a:xfrm>
        <a:custGeom>
          <a:avLst/>
          <a:gdLst/>
          <a:ahLst/>
          <a:cxnLst/>
          <a:rect l="0" t="0" r="0" b="0"/>
          <a:pathLst>
            <a:path>
              <a:moveTo>
                <a:pt x="0" y="1935610"/>
              </a:moveTo>
              <a:lnTo>
                <a:pt x="63488" y="1935610"/>
              </a:lnTo>
              <a:lnTo>
                <a:pt x="63488" y="0"/>
              </a:lnTo>
              <a:lnTo>
                <a:pt x="12697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403891" y="1500448"/>
        <a:ext cx="96988" cy="96988"/>
      </dsp:txXfrm>
    </dsp:sp>
    <dsp:sp modelId="{CA4AA6F4-27AA-4B1D-A45B-47018F00A74D}">
      <dsp:nvSpPr>
        <dsp:cNvPr id="0" name=""/>
        <dsp:cNvSpPr/>
      </dsp:nvSpPr>
      <dsp:spPr>
        <a:xfrm>
          <a:off x="3388897" y="339186"/>
          <a:ext cx="126976" cy="2177561"/>
        </a:xfrm>
        <a:custGeom>
          <a:avLst/>
          <a:gdLst/>
          <a:ahLst/>
          <a:cxnLst/>
          <a:rect l="0" t="0" r="0" b="0"/>
          <a:pathLst>
            <a:path>
              <a:moveTo>
                <a:pt x="0" y="2177561"/>
              </a:moveTo>
              <a:lnTo>
                <a:pt x="63488" y="2177561"/>
              </a:lnTo>
              <a:lnTo>
                <a:pt x="63488" y="0"/>
              </a:lnTo>
              <a:lnTo>
                <a:pt x="12697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97854" y="1373435"/>
        <a:ext cx="109063" cy="109063"/>
      </dsp:txXfrm>
    </dsp:sp>
    <dsp:sp modelId="{07901613-21D8-49C8-AC02-C170A16C1EAA}">
      <dsp:nvSpPr>
        <dsp:cNvPr id="0" name=""/>
        <dsp:cNvSpPr/>
      </dsp:nvSpPr>
      <dsp:spPr>
        <a:xfrm>
          <a:off x="3388897" y="97235"/>
          <a:ext cx="126976" cy="2419512"/>
        </a:xfrm>
        <a:custGeom>
          <a:avLst/>
          <a:gdLst/>
          <a:ahLst/>
          <a:cxnLst/>
          <a:rect l="0" t="0" r="0" b="0"/>
          <a:pathLst>
            <a:path>
              <a:moveTo>
                <a:pt x="0" y="2419512"/>
              </a:moveTo>
              <a:lnTo>
                <a:pt x="63488" y="2419512"/>
              </a:lnTo>
              <a:lnTo>
                <a:pt x="63488" y="0"/>
              </a:lnTo>
              <a:lnTo>
                <a:pt x="12697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391814" y="1246420"/>
        <a:ext cx="121142" cy="121142"/>
      </dsp:txXfrm>
    </dsp:sp>
    <dsp:sp modelId="{235DC0D2-053D-42F3-9C06-DB52A6E11B00}">
      <dsp:nvSpPr>
        <dsp:cNvPr id="0" name=""/>
        <dsp:cNvSpPr/>
      </dsp:nvSpPr>
      <dsp:spPr>
        <a:xfrm rot="16200000">
          <a:off x="2782746" y="2419967"/>
          <a:ext cx="1018742" cy="193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1" i="0" kern="1200"/>
            <a:t>vanet-routing-compare.cc</a:t>
          </a:r>
          <a:endParaRPr lang="en-US" sz="600" kern="1200"/>
        </a:p>
      </dsp:txBody>
      <dsp:txXfrm>
        <a:off x="2782746" y="2419967"/>
        <a:ext cx="1018742" cy="193561"/>
      </dsp:txXfrm>
    </dsp:sp>
    <dsp:sp modelId="{C1B25557-F324-4306-AF4D-7560AACCB1E7}">
      <dsp:nvSpPr>
        <dsp:cNvPr id="0" name=""/>
        <dsp:cNvSpPr/>
      </dsp:nvSpPr>
      <dsp:spPr>
        <a:xfrm>
          <a:off x="3515873" y="454"/>
          <a:ext cx="634880" cy="193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US" sz="400" b="0" i="0" kern="1200"/>
            <a:t>fstream</a:t>
          </a:r>
          <a:endParaRPr lang="en-US" sz="400" kern="1200"/>
        </a:p>
      </dsp:txBody>
      <dsp:txXfrm>
        <a:off x="3515873" y="454"/>
        <a:ext cx="634880" cy="193561"/>
      </dsp:txXfrm>
    </dsp:sp>
    <dsp:sp modelId="{4620608C-C71F-4C9A-900D-DD14F1B442BA}">
      <dsp:nvSpPr>
        <dsp:cNvPr id="0" name=""/>
        <dsp:cNvSpPr/>
      </dsp:nvSpPr>
      <dsp:spPr>
        <a:xfrm>
          <a:off x="3515873" y="242405"/>
          <a:ext cx="634880" cy="193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US" sz="400" b="0" i="0" kern="1200"/>
            <a:t>iostream</a:t>
          </a:r>
          <a:endParaRPr lang="en-US" sz="400" kern="1200"/>
        </a:p>
      </dsp:txBody>
      <dsp:txXfrm>
        <a:off x="3515873" y="242405"/>
        <a:ext cx="634880" cy="193561"/>
      </dsp:txXfrm>
    </dsp:sp>
    <dsp:sp modelId="{23DB6E33-0341-441E-A64B-41298ACA426A}">
      <dsp:nvSpPr>
        <dsp:cNvPr id="0" name=""/>
        <dsp:cNvSpPr/>
      </dsp:nvSpPr>
      <dsp:spPr>
        <a:xfrm>
          <a:off x="3515873" y="484357"/>
          <a:ext cx="634880" cy="193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US" sz="400" b="0" i="0" kern="1200"/>
            <a:t>ns3/core-module.h</a:t>
          </a:r>
          <a:endParaRPr lang="en-US" sz="400" kern="1200"/>
        </a:p>
      </dsp:txBody>
      <dsp:txXfrm>
        <a:off x="3515873" y="484357"/>
        <a:ext cx="634880" cy="193561"/>
      </dsp:txXfrm>
    </dsp:sp>
    <dsp:sp modelId="{ACDFA0D2-8260-40F6-9540-D5F6EE3B2830}">
      <dsp:nvSpPr>
        <dsp:cNvPr id="0" name=""/>
        <dsp:cNvSpPr/>
      </dsp:nvSpPr>
      <dsp:spPr>
        <a:xfrm>
          <a:off x="3515873" y="726308"/>
          <a:ext cx="634880" cy="193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US" sz="400" b="0" i="0" kern="1200"/>
            <a:t>ns3/network-module.h</a:t>
          </a:r>
          <a:endParaRPr lang="en-US" sz="400" kern="1200"/>
        </a:p>
      </dsp:txBody>
      <dsp:txXfrm>
        <a:off x="3515873" y="726308"/>
        <a:ext cx="634880" cy="193561"/>
      </dsp:txXfrm>
    </dsp:sp>
    <dsp:sp modelId="{FC92BFD1-10F6-4967-BEAA-C24D8105A3DC}">
      <dsp:nvSpPr>
        <dsp:cNvPr id="0" name=""/>
        <dsp:cNvSpPr/>
      </dsp:nvSpPr>
      <dsp:spPr>
        <a:xfrm>
          <a:off x="3515873" y="968259"/>
          <a:ext cx="634880" cy="193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US" sz="400" b="0" i="0" kern="1200"/>
            <a:t>ns3/internet-module.h</a:t>
          </a:r>
          <a:endParaRPr lang="en-US" sz="400" kern="1200"/>
        </a:p>
      </dsp:txBody>
      <dsp:txXfrm>
        <a:off x="3515873" y="968259"/>
        <a:ext cx="634880" cy="193561"/>
      </dsp:txXfrm>
    </dsp:sp>
    <dsp:sp modelId="{074D7022-B843-476B-BAB3-6898B1612745}">
      <dsp:nvSpPr>
        <dsp:cNvPr id="0" name=""/>
        <dsp:cNvSpPr/>
      </dsp:nvSpPr>
      <dsp:spPr>
        <a:xfrm>
          <a:off x="3515873" y="1210211"/>
          <a:ext cx="634880" cy="193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US" sz="400" b="0" i="0" kern="1200"/>
            <a:t>ns3/mobility-module.h</a:t>
          </a:r>
          <a:endParaRPr lang="en-US" sz="400" kern="1200"/>
        </a:p>
      </dsp:txBody>
      <dsp:txXfrm>
        <a:off x="3515873" y="1210211"/>
        <a:ext cx="634880" cy="193561"/>
      </dsp:txXfrm>
    </dsp:sp>
    <dsp:sp modelId="{B21EA61E-73DE-4DC2-9CD5-F43F66BEC0D2}">
      <dsp:nvSpPr>
        <dsp:cNvPr id="0" name=""/>
        <dsp:cNvSpPr/>
      </dsp:nvSpPr>
      <dsp:spPr>
        <a:xfrm>
          <a:off x="3515873" y="1452162"/>
          <a:ext cx="634880" cy="193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US" sz="400" b="0" i="0" kern="1200"/>
            <a:t>ns3/wifi-module.h</a:t>
          </a:r>
          <a:endParaRPr lang="en-US" sz="400" kern="1200"/>
        </a:p>
      </dsp:txBody>
      <dsp:txXfrm>
        <a:off x="3515873" y="1452162"/>
        <a:ext cx="634880" cy="193561"/>
      </dsp:txXfrm>
    </dsp:sp>
    <dsp:sp modelId="{3E2B1FEC-4976-40BB-8B34-8DA1BF73A277}">
      <dsp:nvSpPr>
        <dsp:cNvPr id="0" name=""/>
        <dsp:cNvSpPr/>
      </dsp:nvSpPr>
      <dsp:spPr>
        <a:xfrm>
          <a:off x="3515873" y="1694113"/>
          <a:ext cx="634880" cy="193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US" sz="400" b="0" i="0" kern="1200"/>
            <a:t>ns3/aodv-module.h</a:t>
          </a:r>
          <a:endParaRPr lang="en-US" sz="400" kern="1200"/>
        </a:p>
      </dsp:txBody>
      <dsp:txXfrm>
        <a:off x="3515873" y="1694113"/>
        <a:ext cx="634880" cy="193561"/>
      </dsp:txXfrm>
    </dsp:sp>
    <dsp:sp modelId="{E4E82AA2-AD13-44FF-BA44-B8BB3B2B038A}">
      <dsp:nvSpPr>
        <dsp:cNvPr id="0" name=""/>
        <dsp:cNvSpPr/>
      </dsp:nvSpPr>
      <dsp:spPr>
        <a:xfrm>
          <a:off x="3515873" y="1936064"/>
          <a:ext cx="634880" cy="193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US" sz="400" b="0" i="0" kern="1200"/>
            <a:t>ns3/olsr-module.h</a:t>
          </a:r>
          <a:endParaRPr lang="en-US" sz="400" kern="1200"/>
        </a:p>
      </dsp:txBody>
      <dsp:txXfrm>
        <a:off x="3515873" y="1936064"/>
        <a:ext cx="634880" cy="193561"/>
      </dsp:txXfrm>
    </dsp:sp>
    <dsp:sp modelId="{60E5C452-3224-405A-86E6-D4A49E1A8C72}">
      <dsp:nvSpPr>
        <dsp:cNvPr id="0" name=""/>
        <dsp:cNvSpPr/>
      </dsp:nvSpPr>
      <dsp:spPr>
        <a:xfrm>
          <a:off x="3515873" y="2178016"/>
          <a:ext cx="634880" cy="193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US" sz="400" b="0" i="0" kern="1200"/>
            <a:t>ns3/dsdv-module.h</a:t>
          </a:r>
          <a:endParaRPr lang="en-US" sz="400" kern="1200"/>
        </a:p>
      </dsp:txBody>
      <dsp:txXfrm>
        <a:off x="3515873" y="2178016"/>
        <a:ext cx="634880" cy="193561"/>
      </dsp:txXfrm>
    </dsp:sp>
    <dsp:sp modelId="{7CE1EEB6-6EF2-4ADA-9FB7-2194A4214F33}">
      <dsp:nvSpPr>
        <dsp:cNvPr id="0" name=""/>
        <dsp:cNvSpPr/>
      </dsp:nvSpPr>
      <dsp:spPr>
        <a:xfrm>
          <a:off x="3515873" y="2419967"/>
          <a:ext cx="634880" cy="193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US" sz="400" b="0" i="0" kern="1200"/>
            <a:t>ns3/dsr-module.h</a:t>
          </a:r>
          <a:endParaRPr lang="en-US" sz="400" kern="1200"/>
        </a:p>
      </dsp:txBody>
      <dsp:txXfrm>
        <a:off x="3515873" y="2419967"/>
        <a:ext cx="634880" cy="193561"/>
      </dsp:txXfrm>
    </dsp:sp>
    <dsp:sp modelId="{3B390160-6DE5-42DF-A433-2E42BA1E7F11}">
      <dsp:nvSpPr>
        <dsp:cNvPr id="0" name=""/>
        <dsp:cNvSpPr/>
      </dsp:nvSpPr>
      <dsp:spPr>
        <a:xfrm>
          <a:off x="3515873" y="2661918"/>
          <a:ext cx="634880" cy="193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US" sz="400" b="0" i="0" kern="1200"/>
            <a:t>ns3/applications-module.h</a:t>
          </a:r>
          <a:endParaRPr lang="en-US" sz="400" kern="1200"/>
        </a:p>
      </dsp:txBody>
      <dsp:txXfrm>
        <a:off x="3515873" y="2661918"/>
        <a:ext cx="634880" cy="193561"/>
      </dsp:txXfrm>
    </dsp:sp>
    <dsp:sp modelId="{09CE2C37-B14E-42F4-B176-E8FCA9E72990}">
      <dsp:nvSpPr>
        <dsp:cNvPr id="0" name=""/>
        <dsp:cNvSpPr/>
      </dsp:nvSpPr>
      <dsp:spPr>
        <a:xfrm>
          <a:off x="3515873" y="2903870"/>
          <a:ext cx="634880" cy="193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US" sz="400" b="0" i="0" kern="1200"/>
            <a:t>ns3/itu-r-1411-los-propagation-loss-model.h</a:t>
          </a:r>
          <a:endParaRPr lang="en-US" sz="400" kern="1200"/>
        </a:p>
      </dsp:txBody>
      <dsp:txXfrm>
        <a:off x="3515873" y="2903870"/>
        <a:ext cx="634880" cy="193561"/>
      </dsp:txXfrm>
    </dsp:sp>
    <dsp:sp modelId="{F1E3B46A-DB48-47F2-BFCA-B448872FE782}">
      <dsp:nvSpPr>
        <dsp:cNvPr id="0" name=""/>
        <dsp:cNvSpPr/>
      </dsp:nvSpPr>
      <dsp:spPr>
        <a:xfrm>
          <a:off x="3515873" y="3145821"/>
          <a:ext cx="634880" cy="193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US" sz="400" b="0" i="0" kern="1200"/>
            <a:t>ns3/ocb-wifi-mac.h</a:t>
          </a:r>
          <a:endParaRPr lang="en-US" sz="400" kern="1200"/>
        </a:p>
      </dsp:txBody>
      <dsp:txXfrm>
        <a:off x="3515873" y="3145821"/>
        <a:ext cx="634880" cy="193561"/>
      </dsp:txXfrm>
    </dsp:sp>
    <dsp:sp modelId="{8F073A5B-A165-4BA7-95C5-8B8C6F8C2F39}">
      <dsp:nvSpPr>
        <dsp:cNvPr id="0" name=""/>
        <dsp:cNvSpPr/>
      </dsp:nvSpPr>
      <dsp:spPr>
        <a:xfrm>
          <a:off x="3515873" y="3387772"/>
          <a:ext cx="634880" cy="193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US" sz="400" b="0" i="0" kern="1200"/>
            <a:t>ns3/wifi-80211p-helper.h</a:t>
          </a:r>
          <a:endParaRPr lang="en-US" sz="400" kern="1200"/>
        </a:p>
      </dsp:txBody>
      <dsp:txXfrm>
        <a:off x="3515873" y="3387772"/>
        <a:ext cx="634880" cy="193561"/>
      </dsp:txXfrm>
    </dsp:sp>
    <dsp:sp modelId="{F80B6377-4C32-4984-938B-4A7A222C454C}">
      <dsp:nvSpPr>
        <dsp:cNvPr id="0" name=""/>
        <dsp:cNvSpPr/>
      </dsp:nvSpPr>
      <dsp:spPr>
        <a:xfrm>
          <a:off x="3515873" y="3629723"/>
          <a:ext cx="634880" cy="193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US" sz="400" b="0" i="0" kern="1200"/>
            <a:t>ns3/wave-mac-helper.h</a:t>
          </a:r>
          <a:endParaRPr lang="en-US" sz="400" kern="1200"/>
        </a:p>
      </dsp:txBody>
      <dsp:txXfrm>
        <a:off x="3515873" y="3629723"/>
        <a:ext cx="634880" cy="193561"/>
      </dsp:txXfrm>
    </dsp:sp>
    <dsp:sp modelId="{1F5398A5-2FE1-44E3-A6C3-3E5AAFFC4F42}">
      <dsp:nvSpPr>
        <dsp:cNvPr id="0" name=""/>
        <dsp:cNvSpPr/>
      </dsp:nvSpPr>
      <dsp:spPr>
        <a:xfrm>
          <a:off x="3515873" y="3871675"/>
          <a:ext cx="634880" cy="193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US" sz="400" b="0" i="0" kern="1200"/>
            <a:t>ns3/flow-monitor-module.h</a:t>
          </a:r>
          <a:endParaRPr lang="en-US" sz="400" kern="1200"/>
        </a:p>
      </dsp:txBody>
      <dsp:txXfrm>
        <a:off x="3515873" y="3871675"/>
        <a:ext cx="634880" cy="193561"/>
      </dsp:txXfrm>
    </dsp:sp>
    <dsp:sp modelId="{1E3DE720-0528-4156-8739-000E934B7DA5}">
      <dsp:nvSpPr>
        <dsp:cNvPr id="0" name=""/>
        <dsp:cNvSpPr/>
      </dsp:nvSpPr>
      <dsp:spPr>
        <a:xfrm>
          <a:off x="3515873" y="4113626"/>
          <a:ext cx="634880" cy="193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US" sz="400" b="0" i="0" kern="1200"/>
            <a:t>ns3/config-store-module.h</a:t>
          </a:r>
          <a:endParaRPr lang="en-US" sz="400" kern="1200"/>
        </a:p>
      </dsp:txBody>
      <dsp:txXfrm>
        <a:off x="3515873" y="4113626"/>
        <a:ext cx="634880" cy="193561"/>
      </dsp:txXfrm>
    </dsp:sp>
    <dsp:sp modelId="{5C974C42-B19F-4D21-9625-E4302E38CA3F}">
      <dsp:nvSpPr>
        <dsp:cNvPr id="0" name=""/>
        <dsp:cNvSpPr/>
      </dsp:nvSpPr>
      <dsp:spPr>
        <a:xfrm>
          <a:off x="3515873" y="4355577"/>
          <a:ext cx="634880" cy="193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US" sz="400" b="0" i="0" kern="1200"/>
            <a:t>ns3/integer.h</a:t>
          </a:r>
          <a:endParaRPr lang="en-US" sz="400" kern="1200"/>
        </a:p>
      </dsp:txBody>
      <dsp:txXfrm>
        <a:off x="3515873" y="4355577"/>
        <a:ext cx="634880" cy="193561"/>
      </dsp:txXfrm>
    </dsp:sp>
    <dsp:sp modelId="{A29BB8BE-A123-481B-BE42-9FE02F0C440D}">
      <dsp:nvSpPr>
        <dsp:cNvPr id="0" name=""/>
        <dsp:cNvSpPr/>
      </dsp:nvSpPr>
      <dsp:spPr>
        <a:xfrm>
          <a:off x="3515873" y="4597529"/>
          <a:ext cx="634880" cy="193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US" sz="400" b="0" i="0" kern="1200"/>
            <a:t>ns3/wave-bsm-helper.h</a:t>
          </a:r>
          <a:endParaRPr lang="en-US" sz="400" kern="1200"/>
        </a:p>
      </dsp:txBody>
      <dsp:txXfrm>
        <a:off x="3515873" y="4597529"/>
        <a:ext cx="634880" cy="193561"/>
      </dsp:txXfrm>
    </dsp:sp>
    <dsp:sp modelId="{BF27D824-ED8A-4180-A0D5-8CE8EE02EF60}">
      <dsp:nvSpPr>
        <dsp:cNvPr id="0" name=""/>
        <dsp:cNvSpPr/>
      </dsp:nvSpPr>
      <dsp:spPr>
        <a:xfrm>
          <a:off x="3515873" y="4839480"/>
          <a:ext cx="634880" cy="193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 tIns="2540" rIns="2540" bIns="2540" numCol="1" spcCol="1270" anchor="ctr" anchorCtr="0">
          <a:noAutofit/>
        </a:bodyPr>
        <a:lstStyle/>
        <a:p>
          <a:pPr marL="0" lvl="0" indent="0" algn="ctr" defTabSz="177800">
            <a:lnSpc>
              <a:spcPct val="90000"/>
            </a:lnSpc>
            <a:spcBef>
              <a:spcPct val="0"/>
            </a:spcBef>
            <a:spcAft>
              <a:spcPct val="35000"/>
            </a:spcAft>
            <a:buNone/>
          </a:pPr>
          <a:r>
            <a:rPr lang="en-US" sz="400" b="0" i="0" kern="1200"/>
            <a:t>ns3/wave-helper.h</a:t>
          </a:r>
          <a:endParaRPr lang="vi-VN" sz="400" b="0" i="0" kern="1200"/>
        </a:p>
        <a:p>
          <a:pPr marL="0" lvl="0" indent="0" algn="ctr" defTabSz="177800">
            <a:lnSpc>
              <a:spcPct val="90000"/>
            </a:lnSpc>
            <a:spcBef>
              <a:spcPct val="0"/>
            </a:spcBef>
            <a:spcAft>
              <a:spcPct val="35000"/>
            </a:spcAft>
            <a:buNone/>
          </a:pPr>
          <a:endParaRPr lang="en-US" sz="400" kern="1200"/>
        </a:p>
      </dsp:txBody>
      <dsp:txXfrm>
        <a:off x="3515873" y="4839480"/>
        <a:ext cx="634880" cy="193561"/>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2370</TotalTime>
  <Pages>1</Pages>
  <Words>4073</Words>
  <Characters>23219</Characters>
  <Application>Microsoft Office Word</Application>
  <DocSecurity>0</DocSecurity>
  <Lines>193</Lines>
  <Paragraphs>54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27238</CharactersWithSpaces>
  <SharedDoc>false</SharedDoc>
  <HLinks>
    <vt:vector size="30" baseType="variant">
      <vt:variant>
        <vt:i4>8257573</vt:i4>
      </vt:variant>
      <vt:variant>
        <vt:i4>12</vt:i4>
      </vt:variant>
      <vt:variant>
        <vt:i4>0</vt:i4>
      </vt:variant>
      <vt:variant>
        <vt:i4>5</vt:i4>
      </vt:variant>
      <vt:variant>
        <vt:lpwstr>https://www.youtube.com/hashtag/include</vt:lpwstr>
      </vt:variant>
      <vt:variant>
        <vt:lpwstr/>
      </vt:variant>
      <vt:variant>
        <vt:i4>786548</vt:i4>
      </vt:variant>
      <vt:variant>
        <vt:i4>9</vt:i4>
      </vt:variant>
      <vt:variant>
        <vt:i4>0</vt:i4>
      </vt:variant>
      <vt:variant>
        <vt:i4>5</vt:i4>
      </vt:variant>
      <vt:variant>
        <vt:lpwstr>https://www.nsnam.org/docs/release/3.24/doxygen/class_vanet_routing_experiment.html</vt:lpwstr>
      </vt:variant>
      <vt:variant>
        <vt:lpwstr/>
      </vt:variant>
      <vt:variant>
        <vt:i4>65602</vt:i4>
      </vt:variant>
      <vt:variant>
        <vt:i4>6</vt:i4>
      </vt:variant>
      <vt:variant>
        <vt:i4>0</vt:i4>
      </vt:variant>
      <vt:variant>
        <vt:i4>5</vt:i4>
      </vt:variant>
      <vt:variant>
        <vt:lpwstr>https://www.nsnam.org/docs/release/3.24/doxygen/class_routing_stats.html</vt:lpwstr>
      </vt:variant>
      <vt:variant>
        <vt:lpwstr/>
      </vt:variant>
      <vt:variant>
        <vt:i4>65602</vt:i4>
      </vt:variant>
      <vt:variant>
        <vt:i4>3</vt:i4>
      </vt:variant>
      <vt:variant>
        <vt:i4>0</vt:i4>
      </vt:variant>
      <vt:variant>
        <vt:i4>5</vt:i4>
      </vt:variant>
      <vt:variant>
        <vt:lpwstr>https://www.nsnam.org/docs/release/3.24/doxygen/class_routing_stats.html</vt:lpwstr>
      </vt:variant>
      <vt:variant>
        <vt:lpwstr/>
      </vt:variant>
      <vt:variant>
        <vt:i4>5570589</vt:i4>
      </vt:variant>
      <vt:variant>
        <vt:i4>0</vt:i4>
      </vt:variant>
      <vt:variant>
        <vt:i4>0</vt:i4>
      </vt:variant>
      <vt:variant>
        <vt:i4>5</vt:i4>
      </vt:variant>
      <vt:variant>
        <vt:lpwstr>https://www.nsnam.org/docs/release/3.24/doxygen/class_routing_helper.html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Khắc Trung Hiếu</dc:creator>
  <cp:keywords/>
  <dc:description/>
  <cp:lastModifiedBy>Phạm Thanh Huy</cp:lastModifiedBy>
  <cp:revision>794</cp:revision>
  <dcterms:created xsi:type="dcterms:W3CDTF">2024-10-21T04:27:00Z</dcterms:created>
  <dcterms:modified xsi:type="dcterms:W3CDTF">2024-12-25T06:12:00Z</dcterms:modified>
</cp:coreProperties>
</file>